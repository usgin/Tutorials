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HAnsi"/>
          <w:color w:val="auto"/>
          <w:spacing w:val="0"/>
          <w:kern w:val="0"/>
          <w:sz w:val="140"/>
          <w:szCs w:val="140"/>
          <w:lang w:eastAsia="en-US"/>
        </w:rPr>
        <w:id w:val="1714771046"/>
        <w:docPartObj>
          <w:docPartGallery w:val="Cover Pages"/>
          <w:docPartUnique/>
        </w:docPartObj>
      </w:sdtPr>
      <w:sdtEndPr>
        <w:rPr>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10476"/>
          </w:tblGrid>
          <w:tr w:rsidR="00881CF7" w:rsidRPr="00881CF7">
            <w:tc>
              <w:tcPr>
                <w:tcW w:w="10296" w:type="dxa"/>
              </w:tcPr>
              <w:p w:rsidR="00881CF7" w:rsidRPr="00881CF7" w:rsidRDefault="00E75BC0" w:rsidP="00E75BC0">
                <w:pPr>
                  <w:pStyle w:val="Title"/>
                  <w:rPr>
                    <w:rFonts w:asciiTheme="minorHAnsi" w:hAnsiTheme="minorHAnsi" w:cstheme="minorHAnsi"/>
                    <w:sz w:val="140"/>
                    <w:szCs w:val="140"/>
                  </w:rPr>
                </w:pPr>
                <w:r>
                  <w:rPr>
                    <w:rFonts w:asciiTheme="minorHAnsi" w:hAnsiTheme="minorHAnsi" w:cstheme="minorHAnsi"/>
                    <w:sz w:val="96"/>
                    <w:szCs w:val="96"/>
                  </w:rPr>
                  <w:t>Data</w:t>
                </w:r>
                <w:r w:rsidR="00881CF7" w:rsidRPr="00881CF7">
                  <w:rPr>
                    <w:rFonts w:asciiTheme="minorHAnsi" w:hAnsiTheme="minorHAnsi" w:cstheme="minorHAnsi"/>
                    <w:sz w:val="96"/>
                    <w:szCs w:val="96"/>
                  </w:rPr>
                  <w:t xml:space="preserve"> </w:t>
                </w:r>
                <w:r>
                  <w:rPr>
                    <w:rFonts w:asciiTheme="minorHAnsi" w:hAnsiTheme="minorHAnsi" w:cstheme="minorHAnsi"/>
                    <w:sz w:val="96"/>
                    <w:szCs w:val="96"/>
                  </w:rPr>
                  <w:t xml:space="preserve">Interchange Document XML </w:t>
                </w:r>
                <w:r w:rsidR="00881CF7" w:rsidRPr="00881CF7">
                  <w:rPr>
                    <w:rFonts w:asciiTheme="minorHAnsi" w:hAnsiTheme="minorHAnsi" w:cstheme="minorHAnsi"/>
                    <w:sz w:val="96"/>
                    <w:szCs w:val="96"/>
                  </w:rPr>
                  <w:t>Schema Validation</w:t>
                </w:r>
              </w:p>
            </w:tc>
          </w:tr>
          <w:tr w:rsidR="00881CF7" w:rsidRPr="00881CF7">
            <w:tc>
              <w:tcPr>
                <w:tcW w:w="0" w:type="auto"/>
                <w:vAlign w:val="bottom"/>
              </w:tcPr>
              <w:p w:rsidR="00881CF7" w:rsidRPr="00881CF7" w:rsidRDefault="00B93B7E" w:rsidP="00AF6C35">
                <w:pPr>
                  <w:pStyle w:val="Subtitle"/>
                  <w:rPr>
                    <w:rFonts w:asciiTheme="minorHAnsi" w:hAnsiTheme="minorHAnsi" w:cstheme="minorHAnsi"/>
                  </w:rPr>
                </w:pPr>
                <w:sdt>
                  <w:sdtPr>
                    <w:rPr>
                      <w:rFonts w:asciiTheme="minorHAnsi" w:hAnsiTheme="minorHAnsi" w:cstheme="minorHAnsi"/>
                      <w:sz w:val="36"/>
                      <w:szCs w:val="36"/>
                    </w:rPr>
                    <w:alias w:val="Subtitle"/>
                    <w:id w:val="-899293849"/>
                    <w:dataBinding w:prefixMappings="xmlns:ns0='http://schemas.openxmlformats.org/package/2006/metadata/core-properties' xmlns:ns1='http://purl.org/dc/elements/1.1/'" w:xpath="/ns0:coreProperties[1]/ns1:subject[1]" w:storeItemID="{6C3C8BC8-F283-45AE-878A-BAB7291924A1}"/>
                    <w:text/>
                  </w:sdtPr>
                  <w:sdtContent>
                    <w:del w:id="0" w:author="Stephen M Richard" w:date="2012-03-23T20:28:00Z">
                      <w:r w:rsidR="00AF6C35" w:rsidDel="00883A60">
                        <w:rPr>
                          <w:rFonts w:asciiTheme="minorHAnsi" w:hAnsiTheme="minorHAnsi" w:cstheme="minorHAnsi"/>
                          <w:sz w:val="36"/>
                          <w:szCs w:val="36"/>
                        </w:rPr>
                        <w:delText>Validation of XML data interchange documents with normative schemas using free, open-source software (XML Explorer)</w:delText>
                      </w:r>
                    </w:del>
                    <w:ins w:id="1" w:author="Stephen M Richard" w:date="2012-03-23T20:28:00Z">
                      <w:r w:rsidR="00883A60">
                        <w:rPr>
                          <w:rFonts w:asciiTheme="minorHAnsi" w:hAnsiTheme="minorHAnsi" w:cstheme="minorHAnsi"/>
                          <w:sz w:val="36"/>
                          <w:szCs w:val="36"/>
                        </w:rPr>
                        <w:t>Validation of XML data interchange documents with normative schemas using free, open-source software (XML Explorer)</w:t>
                      </w:r>
                    </w:ins>
                  </w:sdtContent>
                </w:sdt>
              </w:p>
            </w:tc>
          </w:tr>
          <w:tr w:rsidR="00881CF7" w:rsidRPr="00881CF7">
            <w:trPr>
              <w:trHeight w:val="1152"/>
            </w:trPr>
            <w:tc>
              <w:tcPr>
                <w:tcW w:w="0" w:type="auto"/>
                <w:vAlign w:val="bottom"/>
              </w:tcPr>
              <w:p w:rsidR="00881CF7" w:rsidRPr="00881CF7" w:rsidRDefault="00B93B7E" w:rsidP="00881CF7">
                <w:pPr>
                  <w:rPr>
                    <w:rFonts w:cstheme="minorHAnsi"/>
                    <w:color w:val="000000" w:themeColor="text1"/>
                    <w:sz w:val="24"/>
                    <w:szCs w:val="28"/>
                  </w:rPr>
                </w:pPr>
                <w:sdt>
                  <w:sdtPr>
                    <w:rPr>
                      <w:rFonts w:cstheme="minorHAnsi"/>
                      <w:color w:val="000000" w:themeColor="text1"/>
                      <w:sz w:val="24"/>
                      <w:szCs w:val="28"/>
                    </w:rPr>
                    <w:alias w:val="Abstract"/>
                    <w:id w:val="624198434"/>
                    <w:dataBinding w:prefixMappings="xmlns:ns0='http://schemas.microsoft.com/office/2006/coverPageProps'" w:xpath="/ns0:CoverPageProperties[1]/ns0:Abstract[1]" w:storeItemID="{55AF091B-3C7A-41E3-B477-F2FDAA23CFDA}"/>
                    <w:text/>
                  </w:sdtPr>
                  <w:sdtContent>
                    <w:del w:id="2" w:author="Stephen M Richard" w:date="2012-03-23T20:28:00Z">
                      <w:r w:rsidR="00881CF7" w:rsidRPr="00881CF7" w:rsidDel="00883A60">
                        <w:rPr>
                          <w:rFonts w:cstheme="minorHAnsi"/>
                          <w:color w:val="000000" w:themeColor="text1"/>
                          <w:sz w:val="24"/>
                          <w:szCs w:val="28"/>
                        </w:rPr>
                        <w:delText xml:space="preserve">A product of </w:delText>
                      </w:r>
                    </w:del>
                    <w:ins w:id="3" w:author="Stephen M Richard" w:date="2012-03-23T20:28:00Z">
                      <w:r w:rsidR="00883A60">
                        <w:rPr>
                          <w:rFonts w:cstheme="minorHAnsi"/>
                          <w:color w:val="000000" w:themeColor="text1"/>
                          <w:sz w:val="24"/>
                          <w:szCs w:val="28"/>
                        </w:rPr>
                        <w:t xml:space="preserve">A product of </w:t>
                      </w:r>
                    </w:ins>
                  </w:sdtContent>
                </w:sdt>
              </w:p>
            </w:tc>
          </w:tr>
        </w:tbl>
        <w:p w:rsidR="00881CF7" w:rsidRPr="00881CF7" w:rsidRDefault="00881CF7">
          <w:pPr>
            <w:rPr>
              <w:rFonts w:eastAsiaTheme="majorEastAsia" w:cstheme="minorHAnsi"/>
              <w:b/>
              <w:bCs/>
              <w:color w:val="365F91" w:themeColor="accent1" w:themeShade="BF"/>
              <w:sz w:val="28"/>
              <w:szCs w:val="28"/>
            </w:rPr>
          </w:pPr>
          <w:r w:rsidRPr="00881CF7">
            <w:rPr>
              <w:rFonts w:cstheme="minorHAnsi"/>
              <w:noProof/>
            </w:rPr>
            <mc:AlternateContent>
              <mc:Choice Requires="wps">
                <w:drawing>
                  <wp:anchor distT="0" distB="0" distL="114300" distR="114300" simplePos="0" relativeHeight="251660288" behindDoc="1" locked="0" layoutInCell="1" allowOverlap="1" wp14:anchorId="2FCEFA8E" wp14:editId="326EE920">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8">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6192;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9" o:title="" recolor="t" rotate="t" type="frame"/>
                    <v:imagedata recolortarget="#3f3f3f [801]"/>
                    <w10:wrap anchorx="page" anchory="page"/>
                  </v:rect>
                </w:pict>
              </mc:Fallback>
            </mc:AlternateContent>
          </w:r>
          <w:r w:rsidRPr="00881CF7">
            <w:rPr>
              <w:rFonts w:cstheme="minorHAnsi"/>
              <w:noProof/>
            </w:rPr>
            <mc:AlternateContent>
              <mc:Choice Requires="wps">
                <w:drawing>
                  <wp:anchor distT="0" distB="0" distL="114300" distR="114300" simplePos="0" relativeHeight="251658240" behindDoc="0" locked="0" layoutInCell="1" allowOverlap="1" wp14:anchorId="63F2300D" wp14:editId="5D2A467D">
                    <wp:simplePos x="0" y="0"/>
                    <mc:AlternateContent>
                      <mc:Choice Requires="wp14">
                        <wp:positionH relativeFrom="margin">
                          <wp14:pctPosHOffset>0</wp14:pctPosHOffset>
                        </wp:positionH>
                      </mc:Choice>
                      <mc:Fallback>
                        <wp:positionH relativeFrom="page">
                          <wp:posOffset>628650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dateFormat w:val="M/d/yyyy"/>
                                    <w:lid w:val="en-US"/>
                                    <w:storeMappedDataAs w:val="dateTime"/>
                                    <w:calendar w:val="gregorian"/>
                                  </w:date>
                                </w:sdtPr>
                                <w:sdtContent>
                                  <w:p w:rsidR="000E65EE" w:rsidRDefault="000E65EE">
                                    <w:pPr>
                                      <w:pStyle w:val="Subtitle"/>
                                      <w:spacing w:after="0" w:line="240" w:lineRule="auto"/>
                                    </w:pPr>
                                    <w:r>
                                      <w:t>2012-16-02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631521841"/>
                            <w:date>
                              <w:dateFormat w:val="M/d/yyyy"/>
                              <w:lid w:val="en-US"/>
                              <w:storeMappedDataAs w:val="dateTime"/>
                              <w:calendar w:val="gregorian"/>
                            </w:date>
                          </w:sdtPr>
                          <w:sdtContent>
                            <w:p w:rsidR="000E65EE" w:rsidRDefault="000E65EE">
                              <w:pPr>
                                <w:pStyle w:val="Subtitle"/>
                                <w:spacing w:after="0" w:line="240" w:lineRule="auto"/>
                              </w:pPr>
                              <w:r>
                                <w:t>2012-16-02</w:t>
                              </w:r>
                            </w:p>
                          </w:sdtContent>
                        </w:sdt>
                      </w:txbxContent>
                    </v:textbox>
                    <w10:wrap anchorx="margin" anchory="margin"/>
                  </v:shape>
                </w:pict>
              </mc:Fallback>
            </mc:AlternateContent>
          </w:r>
          <w:r w:rsidRPr="00881CF7">
            <w:rPr>
              <w:rFonts w:cstheme="minorHAnsi"/>
              <w:noProof/>
            </w:rPr>
            <mc:AlternateContent>
              <mc:Choice Requires="wps">
                <w:drawing>
                  <wp:anchor distT="0" distB="0" distL="114300" distR="114300" simplePos="0" relativeHeight="251659264" behindDoc="0" locked="0" layoutInCell="1" allowOverlap="1" wp14:anchorId="39DF10E3" wp14:editId="3D97A863">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659264;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mc:Fallback>
            </mc:AlternateContent>
          </w:r>
          <w:r w:rsidRPr="00881CF7">
            <w:rPr>
              <w:rFonts w:cstheme="minorHAnsi"/>
              <w:noProof/>
            </w:rPr>
            <mc:AlternateContent>
              <mc:Choice Requires="wps">
                <w:drawing>
                  <wp:anchor distT="0" distB="0" distL="114300" distR="114300" simplePos="0" relativeHeight="251661312" behindDoc="0" locked="0" layoutInCell="1" allowOverlap="1" wp14:anchorId="7E23A239" wp14:editId="381350C1">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Pr="00881CF7">
            <w:rPr>
              <w:rFonts w:cstheme="minorHAnsi"/>
            </w:rPr>
            <w:br w:type="page"/>
          </w:r>
        </w:p>
      </w:sdtContent>
    </w:sdt>
    <w:p w:rsidR="00881CF7" w:rsidRPr="00AF6C35" w:rsidRDefault="00881CF7" w:rsidP="00AF6C35">
      <w:pPr>
        <w:pStyle w:val="TOCHeading"/>
      </w:pPr>
      <w:r w:rsidRPr="00881CF7">
        <w:lastRenderedPageBreak/>
        <w:t>Contents</w:t>
      </w:r>
    </w:p>
    <w:p w:rsidR="00AF6C35" w:rsidRDefault="00881CF7">
      <w:pPr>
        <w:pStyle w:val="TOC1"/>
        <w:tabs>
          <w:tab w:val="right" w:leader="dot" w:pos="10250"/>
        </w:tabs>
        <w:rPr>
          <w:rFonts w:eastAsiaTheme="minorEastAsia"/>
          <w:noProof/>
        </w:rPr>
      </w:pPr>
      <w:r w:rsidRPr="00881CF7">
        <w:rPr>
          <w:rFonts w:cstheme="minorHAnsi"/>
        </w:rPr>
        <w:fldChar w:fldCharType="begin"/>
      </w:r>
      <w:r w:rsidRPr="00881CF7">
        <w:rPr>
          <w:rFonts w:cstheme="minorHAnsi"/>
        </w:rPr>
        <w:instrText xml:space="preserve"> TOC \o "1-3" \h \z \u </w:instrText>
      </w:r>
      <w:r w:rsidRPr="00881CF7">
        <w:rPr>
          <w:rFonts w:cstheme="minorHAnsi"/>
        </w:rPr>
        <w:fldChar w:fldCharType="separate"/>
      </w:r>
      <w:hyperlink w:anchor="_Toc319045840" w:history="1">
        <w:r w:rsidR="00AF6C35" w:rsidRPr="00037B1E">
          <w:rPr>
            <w:rStyle w:val="Hyperlink"/>
            <w:noProof/>
          </w:rPr>
          <w:t>Section 1: Introduction</w:t>
        </w:r>
        <w:r w:rsidR="00AF6C35">
          <w:rPr>
            <w:noProof/>
            <w:webHidden/>
          </w:rPr>
          <w:tab/>
        </w:r>
        <w:r w:rsidR="00AF6C35">
          <w:rPr>
            <w:noProof/>
            <w:webHidden/>
          </w:rPr>
          <w:fldChar w:fldCharType="begin"/>
        </w:r>
        <w:r w:rsidR="00AF6C35">
          <w:rPr>
            <w:noProof/>
            <w:webHidden/>
          </w:rPr>
          <w:instrText xml:space="preserve"> PAGEREF _Toc319045840 \h </w:instrText>
        </w:r>
        <w:r w:rsidR="00AF6C35">
          <w:rPr>
            <w:noProof/>
            <w:webHidden/>
          </w:rPr>
        </w:r>
        <w:r w:rsidR="00AF6C35">
          <w:rPr>
            <w:noProof/>
            <w:webHidden/>
          </w:rPr>
          <w:fldChar w:fldCharType="separate"/>
        </w:r>
        <w:r w:rsidR="00AF6C35">
          <w:rPr>
            <w:noProof/>
            <w:webHidden/>
          </w:rPr>
          <w:t>1</w:t>
        </w:r>
        <w:r w:rsidR="00AF6C35">
          <w:rPr>
            <w:noProof/>
            <w:webHidden/>
          </w:rPr>
          <w:fldChar w:fldCharType="end"/>
        </w:r>
      </w:hyperlink>
    </w:p>
    <w:p w:rsidR="00AF6C35" w:rsidRDefault="00B93B7E">
      <w:pPr>
        <w:pStyle w:val="TOC2"/>
        <w:tabs>
          <w:tab w:val="right" w:leader="dot" w:pos="10250"/>
        </w:tabs>
        <w:rPr>
          <w:rFonts w:eastAsiaTheme="minorEastAsia"/>
          <w:noProof/>
        </w:rPr>
      </w:pPr>
      <w:hyperlink w:anchor="_Toc319045841" w:history="1">
        <w:r w:rsidR="00AF6C35" w:rsidRPr="00037B1E">
          <w:rPr>
            <w:rStyle w:val="Hyperlink"/>
            <w:rFonts w:cstheme="minorHAnsi"/>
            <w:noProof/>
          </w:rPr>
          <w:t>Section 1.1: What is schema validation?</w:t>
        </w:r>
        <w:r w:rsidR="00AF6C35">
          <w:rPr>
            <w:noProof/>
            <w:webHidden/>
          </w:rPr>
          <w:tab/>
        </w:r>
        <w:r w:rsidR="00AF6C35">
          <w:rPr>
            <w:noProof/>
            <w:webHidden/>
          </w:rPr>
          <w:fldChar w:fldCharType="begin"/>
        </w:r>
        <w:r w:rsidR="00AF6C35">
          <w:rPr>
            <w:noProof/>
            <w:webHidden/>
          </w:rPr>
          <w:instrText xml:space="preserve"> PAGEREF _Toc319045841 \h </w:instrText>
        </w:r>
        <w:r w:rsidR="00AF6C35">
          <w:rPr>
            <w:noProof/>
            <w:webHidden/>
          </w:rPr>
        </w:r>
        <w:r w:rsidR="00AF6C35">
          <w:rPr>
            <w:noProof/>
            <w:webHidden/>
          </w:rPr>
          <w:fldChar w:fldCharType="separate"/>
        </w:r>
        <w:r w:rsidR="00AF6C35">
          <w:rPr>
            <w:noProof/>
            <w:webHidden/>
          </w:rPr>
          <w:t>1</w:t>
        </w:r>
        <w:r w:rsidR="00AF6C35">
          <w:rPr>
            <w:noProof/>
            <w:webHidden/>
          </w:rPr>
          <w:fldChar w:fldCharType="end"/>
        </w:r>
      </w:hyperlink>
    </w:p>
    <w:p w:rsidR="00AF6C35" w:rsidRDefault="00B93B7E">
      <w:pPr>
        <w:pStyle w:val="TOC2"/>
        <w:tabs>
          <w:tab w:val="right" w:leader="dot" w:pos="10250"/>
        </w:tabs>
        <w:rPr>
          <w:rFonts w:eastAsiaTheme="minorEastAsia"/>
          <w:noProof/>
        </w:rPr>
      </w:pPr>
      <w:hyperlink w:anchor="_Toc319045842" w:history="1">
        <w:r w:rsidR="00AF6C35" w:rsidRPr="00037B1E">
          <w:rPr>
            <w:rStyle w:val="Hyperlink"/>
            <w:rFonts w:cstheme="minorHAnsi"/>
            <w:noProof/>
          </w:rPr>
          <w:t>Section 1.2: Data exchange services</w:t>
        </w:r>
        <w:r w:rsidR="00AF6C35">
          <w:rPr>
            <w:noProof/>
            <w:webHidden/>
          </w:rPr>
          <w:tab/>
        </w:r>
        <w:r w:rsidR="00AF6C35">
          <w:rPr>
            <w:noProof/>
            <w:webHidden/>
          </w:rPr>
          <w:fldChar w:fldCharType="begin"/>
        </w:r>
        <w:r w:rsidR="00AF6C35">
          <w:rPr>
            <w:noProof/>
            <w:webHidden/>
          </w:rPr>
          <w:instrText xml:space="preserve"> PAGEREF _Toc319045842 \h </w:instrText>
        </w:r>
        <w:r w:rsidR="00AF6C35">
          <w:rPr>
            <w:noProof/>
            <w:webHidden/>
          </w:rPr>
        </w:r>
        <w:r w:rsidR="00AF6C35">
          <w:rPr>
            <w:noProof/>
            <w:webHidden/>
          </w:rPr>
          <w:fldChar w:fldCharType="separate"/>
        </w:r>
        <w:r w:rsidR="00AF6C35">
          <w:rPr>
            <w:noProof/>
            <w:webHidden/>
          </w:rPr>
          <w:t>2</w:t>
        </w:r>
        <w:r w:rsidR="00AF6C35">
          <w:rPr>
            <w:noProof/>
            <w:webHidden/>
          </w:rPr>
          <w:fldChar w:fldCharType="end"/>
        </w:r>
      </w:hyperlink>
    </w:p>
    <w:p w:rsidR="00AF6C35" w:rsidRDefault="00B93B7E">
      <w:pPr>
        <w:pStyle w:val="TOC3"/>
        <w:tabs>
          <w:tab w:val="right" w:leader="dot" w:pos="10250"/>
        </w:tabs>
        <w:rPr>
          <w:rFonts w:eastAsiaTheme="minorEastAsia"/>
          <w:noProof/>
        </w:rPr>
      </w:pPr>
      <w:hyperlink w:anchor="_Toc319045843" w:history="1">
        <w:r w:rsidR="00AF6C35" w:rsidRPr="00037B1E">
          <w:rPr>
            <w:rStyle w:val="Hyperlink"/>
            <w:rFonts w:cstheme="minorHAnsi"/>
            <w:noProof/>
          </w:rPr>
          <w:t>Section 1.2.1: What is a web service?</w:t>
        </w:r>
        <w:r w:rsidR="00AF6C35">
          <w:rPr>
            <w:noProof/>
            <w:webHidden/>
          </w:rPr>
          <w:tab/>
        </w:r>
        <w:r w:rsidR="00AF6C35">
          <w:rPr>
            <w:noProof/>
            <w:webHidden/>
          </w:rPr>
          <w:fldChar w:fldCharType="begin"/>
        </w:r>
        <w:r w:rsidR="00AF6C35">
          <w:rPr>
            <w:noProof/>
            <w:webHidden/>
          </w:rPr>
          <w:instrText xml:space="preserve"> PAGEREF _Toc319045843 \h </w:instrText>
        </w:r>
        <w:r w:rsidR="00AF6C35">
          <w:rPr>
            <w:noProof/>
            <w:webHidden/>
          </w:rPr>
        </w:r>
        <w:r w:rsidR="00AF6C35">
          <w:rPr>
            <w:noProof/>
            <w:webHidden/>
          </w:rPr>
          <w:fldChar w:fldCharType="separate"/>
        </w:r>
        <w:r w:rsidR="00AF6C35">
          <w:rPr>
            <w:noProof/>
            <w:webHidden/>
          </w:rPr>
          <w:t>2</w:t>
        </w:r>
        <w:r w:rsidR="00AF6C35">
          <w:rPr>
            <w:noProof/>
            <w:webHidden/>
          </w:rPr>
          <w:fldChar w:fldCharType="end"/>
        </w:r>
      </w:hyperlink>
    </w:p>
    <w:p w:rsidR="00AF6C35" w:rsidRDefault="00B93B7E">
      <w:pPr>
        <w:pStyle w:val="TOC3"/>
        <w:tabs>
          <w:tab w:val="right" w:leader="dot" w:pos="10250"/>
        </w:tabs>
        <w:rPr>
          <w:rFonts w:eastAsiaTheme="minorEastAsia"/>
          <w:noProof/>
        </w:rPr>
      </w:pPr>
      <w:hyperlink w:anchor="_Toc319045844" w:history="1">
        <w:r w:rsidR="00AF6C35" w:rsidRPr="00037B1E">
          <w:rPr>
            <w:rStyle w:val="Hyperlink"/>
            <w:rFonts w:cstheme="minorHAnsi"/>
            <w:noProof/>
          </w:rPr>
          <w:t>Section 1.2.2: What is USGIN?</w:t>
        </w:r>
        <w:r w:rsidR="00AF6C35">
          <w:rPr>
            <w:noProof/>
            <w:webHidden/>
          </w:rPr>
          <w:tab/>
        </w:r>
        <w:r w:rsidR="00AF6C35">
          <w:rPr>
            <w:noProof/>
            <w:webHidden/>
          </w:rPr>
          <w:fldChar w:fldCharType="begin"/>
        </w:r>
        <w:r w:rsidR="00AF6C35">
          <w:rPr>
            <w:noProof/>
            <w:webHidden/>
          </w:rPr>
          <w:instrText xml:space="preserve"> PAGEREF _Toc319045844 \h </w:instrText>
        </w:r>
        <w:r w:rsidR="00AF6C35">
          <w:rPr>
            <w:noProof/>
            <w:webHidden/>
          </w:rPr>
        </w:r>
        <w:r w:rsidR="00AF6C35">
          <w:rPr>
            <w:noProof/>
            <w:webHidden/>
          </w:rPr>
          <w:fldChar w:fldCharType="separate"/>
        </w:r>
        <w:r w:rsidR="00AF6C35">
          <w:rPr>
            <w:noProof/>
            <w:webHidden/>
          </w:rPr>
          <w:t>2</w:t>
        </w:r>
        <w:r w:rsidR="00AF6C35">
          <w:rPr>
            <w:noProof/>
            <w:webHidden/>
          </w:rPr>
          <w:fldChar w:fldCharType="end"/>
        </w:r>
      </w:hyperlink>
    </w:p>
    <w:p w:rsidR="00AF6C35" w:rsidRDefault="00B93B7E">
      <w:pPr>
        <w:pStyle w:val="TOC3"/>
        <w:tabs>
          <w:tab w:val="right" w:leader="dot" w:pos="10250"/>
        </w:tabs>
        <w:rPr>
          <w:rFonts w:eastAsiaTheme="minorEastAsia"/>
          <w:noProof/>
        </w:rPr>
      </w:pPr>
      <w:hyperlink w:anchor="_Toc319045845" w:history="1">
        <w:r w:rsidR="00AF6C35" w:rsidRPr="00037B1E">
          <w:rPr>
            <w:rStyle w:val="Hyperlink"/>
            <w:rFonts w:cstheme="minorHAnsi"/>
            <w:noProof/>
          </w:rPr>
          <w:t>Section 1.2.3: Where can I find NGDS schemas?</w:t>
        </w:r>
        <w:r w:rsidR="00AF6C35">
          <w:rPr>
            <w:noProof/>
            <w:webHidden/>
          </w:rPr>
          <w:tab/>
        </w:r>
        <w:r w:rsidR="00AF6C35">
          <w:rPr>
            <w:noProof/>
            <w:webHidden/>
          </w:rPr>
          <w:fldChar w:fldCharType="begin"/>
        </w:r>
        <w:r w:rsidR="00AF6C35">
          <w:rPr>
            <w:noProof/>
            <w:webHidden/>
          </w:rPr>
          <w:instrText xml:space="preserve"> PAGEREF _Toc319045845 \h </w:instrText>
        </w:r>
        <w:r w:rsidR="00AF6C35">
          <w:rPr>
            <w:noProof/>
            <w:webHidden/>
          </w:rPr>
        </w:r>
        <w:r w:rsidR="00AF6C35">
          <w:rPr>
            <w:noProof/>
            <w:webHidden/>
          </w:rPr>
          <w:fldChar w:fldCharType="separate"/>
        </w:r>
        <w:r w:rsidR="00AF6C35">
          <w:rPr>
            <w:noProof/>
            <w:webHidden/>
          </w:rPr>
          <w:t>3</w:t>
        </w:r>
        <w:r w:rsidR="00AF6C35">
          <w:rPr>
            <w:noProof/>
            <w:webHidden/>
          </w:rPr>
          <w:fldChar w:fldCharType="end"/>
        </w:r>
      </w:hyperlink>
    </w:p>
    <w:p w:rsidR="00AF6C35" w:rsidRDefault="00B93B7E">
      <w:pPr>
        <w:pStyle w:val="TOC1"/>
        <w:tabs>
          <w:tab w:val="right" w:leader="dot" w:pos="10250"/>
        </w:tabs>
        <w:rPr>
          <w:rFonts w:eastAsiaTheme="minorEastAsia"/>
          <w:noProof/>
        </w:rPr>
      </w:pPr>
      <w:hyperlink w:anchor="_Toc319045846" w:history="1">
        <w:r w:rsidR="00AF6C35" w:rsidRPr="00037B1E">
          <w:rPr>
            <w:rStyle w:val="Hyperlink"/>
            <w:noProof/>
          </w:rPr>
          <w:t>Section 2: Schema Validation</w:t>
        </w:r>
        <w:r w:rsidR="00AF6C35">
          <w:rPr>
            <w:noProof/>
            <w:webHidden/>
          </w:rPr>
          <w:tab/>
        </w:r>
        <w:r w:rsidR="00AF6C35">
          <w:rPr>
            <w:noProof/>
            <w:webHidden/>
          </w:rPr>
          <w:fldChar w:fldCharType="begin"/>
        </w:r>
        <w:r w:rsidR="00AF6C35">
          <w:rPr>
            <w:noProof/>
            <w:webHidden/>
          </w:rPr>
          <w:instrText xml:space="preserve"> PAGEREF _Toc319045846 \h </w:instrText>
        </w:r>
        <w:r w:rsidR="00AF6C35">
          <w:rPr>
            <w:noProof/>
            <w:webHidden/>
          </w:rPr>
        </w:r>
        <w:r w:rsidR="00AF6C35">
          <w:rPr>
            <w:noProof/>
            <w:webHidden/>
          </w:rPr>
          <w:fldChar w:fldCharType="separate"/>
        </w:r>
        <w:r w:rsidR="00AF6C35">
          <w:rPr>
            <w:noProof/>
            <w:webHidden/>
          </w:rPr>
          <w:t>3</w:t>
        </w:r>
        <w:r w:rsidR="00AF6C35">
          <w:rPr>
            <w:noProof/>
            <w:webHidden/>
          </w:rPr>
          <w:fldChar w:fldCharType="end"/>
        </w:r>
      </w:hyperlink>
    </w:p>
    <w:p w:rsidR="00AF6C35" w:rsidRDefault="00B93B7E">
      <w:pPr>
        <w:pStyle w:val="TOC2"/>
        <w:tabs>
          <w:tab w:val="right" w:leader="dot" w:pos="10250"/>
        </w:tabs>
        <w:rPr>
          <w:rFonts w:eastAsiaTheme="minorEastAsia"/>
          <w:noProof/>
        </w:rPr>
      </w:pPr>
      <w:hyperlink w:anchor="_Toc319045847" w:history="1">
        <w:r w:rsidR="00AF6C35" w:rsidRPr="00037B1E">
          <w:rPr>
            <w:rStyle w:val="Hyperlink"/>
            <w:rFonts w:cstheme="minorHAnsi"/>
            <w:noProof/>
          </w:rPr>
          <w:t>Section 2.1: What you need:</w:t>
        </w:r>
        <w:r w:rsidR="00AF6C35">
          <w:rPr>
            <w:noProof/>
            <w:webHidden/>
          </w:rPr>
          <w:tab/>
        </w:r>
        <w:r w:rsidR="00AF6C35">
          <w:rPr>
            <w:noProof/>
            <w:webHidden/>
          </w:rPr>
          <w:fldChar w:fldCharType="begin"/>
        </w:r>
        <w:r w:rsidR="00AF6C35">
          <w:rPr>
            <w:noProof/>
            <w:webHidden/>
          </w:rPr>
          <w:instrText xml:space="preserve"> PAGEREF _Toc319045847 \h </w:instrText>
        </w:r>
        <w:r w:rsidR="00AF6C35">
          <w:rPr>
            <w:noProof/>
            <w:webHidden/>
          </w:rPr>
        </w:r>
        <w:r w:rsidR="00AF6C35">
          <w:rPr>
            <w:noProof/>
            <w:webHidden/>
          </w:rPr>
          <w:fldChar w:fldCharType="separate"/>
        </w:r>
        <w:r w:rsidR="00AF6C35">
          <w:rPr>
            <w:noProof/>
            <w:webHidden/>
          </w:rPr>
          <w:t>3</w:t>
        </w:r>
        <w:r w:rsidR="00AF6C35">
          <w:rPr>
            <w:noProof/>
            <w:webHidden/>
          </w:rPr>
          <w:fldChar w:fldCharType="end"/>
        </w:r>
      </w:hyperlink>
    </w:p>
    <w:p w:rsidR="00AF6C35" w:rsidRDefault="00B93B7E">
      <w:pPr>
        <w:pStyle w:val="TOC2"/>
        <w:tabs>
          <w:tab w:val="right" w:leader="dot" w:pos="10250"/>
        </w:tabs>
        <w:rPr>
          <w:rFonts w:eastAsiaTheme="minorEastAsia"/>
          <w:noProof/>
        </w:rPr>
      </w:pPr>
      <w:hyperlink w:anchor="_Toc319045848" w:history="1">
        <w:r w:rsidR="00AF6C35" w:rsidRPr="00037B1E">
          <w:rPr>
            <w:rStyle w:val="Hyperlink"/>
            <w:rFonts w:cstheme="minorHAnsi"/>
            <w:noProof/>
          </w:rPr>
          <w:t>Section 2.2: Accessing the appropriate schema</w:t>
        </w:r>
        <w:r w:rsidR="00AF6C35">
          <w:rPr>
            <w:noProof/>
            <w:webHidden/>
          </w:rPr>
          <w:tab/>
        </w:r>
        <w:r w:rsidR="00AF6C35">
          <w:rPr>
            <w:noProof/>
            <w:webHidden/>
          </w:rPr>
          <w:fldChar w:fldCharType="begin"/>
        </w:r>
        <w:r w:rsidR="00AF6C35">
          <w:rPr>
            <w:noProof/>
            <w:webHidden/>
          </w:rPr>
          <w:instrText xml:space="preserve"> PAGEREF _Toc319045848 \h </w:instrText>
        </w:r>
        <w:r w:rsidR="00AF6C35">
          <w:rPr>
            <w:noProof/>
            <w:webHidden/>
          </w:rPr>
        </w:r>
        <w:r w:rsidR="00AF6C35">
          <w:rPr>
            <w:noProof/>
            <w:webHidden/>
          </w:rPr>
          <w:fldChar w:fldCharType="separate"/>
        </w:r>
        <w:r w:rsidR="00AF6C35">
          <w:rPr>
            <w:noProof/>
            <w:webHidden/>
          </w:rPr>
          <w:t>3</w:t>
        </w:r>
        <w:r w:rsidR="00AF6C35">
          <w:rPr>
            <w:noProof/>
            <w:webHidden/>
          </w:rPr>
          <w:fldChar w:fldCharType="end"/>
        </w:r>
      </w:hyperlink>
    </w:p>
    <w:p w:rsidR="00AF6C35" w:rsidRDefault="00B93B7E">
      <w:pPr>
        <w:pStyle w:val="TOC2"/>
        <w:tabs>
          <w:tab w:val="right" w:leader="dot" w:pos="10250"/>
        </w:tabs>
        <w:rPr>
          <w:rFonts w:eastAsiaTheme="minorEastAsia"/>
          <w:noProof/>
        </w:rPr>
      </w:pPr>
      <w:hyperlink w:anchor="_Toc319045849" w:history="1">
        <w:r w:rsidR="00AF6C35" w:rsidRPr="00037B1E">
          <w:rPr>
            <w:rStyle w:val="Hyperlink"/>
            <w:rFonts w:cstheme="minorHAnsi"/>
            <w:noProof/>
          </w:rPr>
          <w:t>Section 2.3: Performing a GetFeature Request</w:t>
        </w:r>
        <w:r w:rsidR="00AF6C35">
          <w:rPr>
            <w:noProof/>
            <w:webHidden/>
          </w:rPr>
          <w:tab/>
        </w:r>
        <w:r w:rsidR="00AF6C35">
          <w:rPr>
            <w:noProof/>
            <w:webHidden/>
          </w:rPr>
          <w:fldChar w:fldCharType="begin"/>
        </w:r>
        <w:r w:rsidR="00AF6C35">
          <w:rPr>
            <w:noProof/>
            <w:webHidden/>
          </w:rPr>
          <w:instrText xml:space="preserve"> PAGEREF _Toc319045849 \h </w:instrText>
        </w:r>
        <w:r w:rsidR="00AF6C35">
          <w:rPr>
            <w:noProof/>
            <w:webHidden/>
          </w:rPr>
        </w:r>
        <w:r w:rsidR="00AF6C35">
          <w:rPr>
            <w:noProof/>
            <w:webHidden/>
          </w:rPr>
          <w:fldChar w:fldCharType="separate"/>
        </w:r>
        <w:r w:rsidR="00AF6C35">
          <w:rPr>
            <w:noProof/>
            <w:webHidden/>
          </w:rPr>
          <w:t>3</w:t>
        </w:r>
        <w:r w:rsidR="00AF6C35">
          <w:rPr>
            <w:noProof/>
            <w:webHidden/>
          </w:rPr>
          <w:fldChar w:fldCharType="end"/>
        </w:r>
      </w:hyperlink>
    </w:p>
    <w:p w:rsidR="00AF6C35" w:rsidRDefault="00B93B7E">
      <w:pPr>
        <w:pStyle w:val="TOC3"/>
        <w:tabs>
          <w:tab w:val="right" w:leader="dot" w:pos="10250"/>
        </w:tabs>
        <w:rPr>
          <w:rFonts w:eastAsiaTheme="minorEastAsia"/>
          <w:noProof/>
        </w:rPr>
      </w:pPr>
      <w:hyperlink w:anchor="_Toc319045850" w:history="1">
        <w:r w:rsidR="00AF6C35" w:rsidRPr="00037B1E">
          <w:rPr>
            <w:rStyle w:val="Hyperlink"/>
            <w:rFonts w:cstheme="minorHAnsi"/>
            <w:noProof/>
          </w:rPr>
          <w:t>Section 2.3.1: GetFeature requests and XML Documents</w:t>
        </w:r>
        <w:r w:rsidR="00AF6C35">
          <w:rPr>
            <w:noProof/>
            <w:webHidden/>
          </w:rPr>
          <w:tab/>
        </w:r>
        <w:r w:rsidR="00AF6C35">
          <w:rPr>
            <w:noProof/>
            <w:webHidden/>
          </w:rPr>
          <w:fldChar w:fldCharType="begin"/>
        </w:r>
        <w:r w:rsidR="00AF6C35">
          <w:rPr>
            <w:noProof/>
            <w:webHidden/>
          </w:rPr>
          <w:instrText xml:space="preserve"> PAGEREF _Toc319045850 \h </w:instrText>
        </w:r>
        <w:r w:rsidR="00AF6C35">
          <w:rPr>
            <w:noProof/>
            <w:webHidden/>
          </w:rPr>
        </w:r>
        <w:r w:rsidR="00AF6C35">
          <w:rPr>
            <w:noProof/>
            <w:webHidden/>
          </w:rPr>
          <w:fldChar w:fldCharType="separate"/>
        </w:r>
        <w:r w:rsidR="00AF6C35">
          <w:rPr>
            <w:noProof/>
            <w:webHidden/>
          </w:rPr>
          <w:t>3</w:t>
        </w:r>
        <w:r w:rsidR="00AF6C35">
          <w:rPr>
            <w:noProof/>
            <w:webHidden/>
          </w:rPr>
          <w:fldChar w:fldCharType="end"/>
        </w:r>
      </w:hyperlink>
    </w:p>
    <w:p w:rsidR="00AF6C35" w:rsidRDefault="00B93B7E">
      <w:pPr>
        <w:pStyle w:val="TOC3"/>
        <w:tabs>
          <w:tab w:val="right" w:leader="dot" w:pos="10250"/>
        </w:tabs>
        <w:rPr>
          <w:rFonts w:eastAsiaTheme="minorEastAsia"/>
          <w:noProof/>
        </w:rPr>
      </w:pPr>
      <w:hyperlink w:anchor="_Toc319045851" w:history="1">
        <w:r w:rsidR="00AF6C35" w:rsidRPr="00037B1E">
          <w:rPr>
            <w:rStyle w:val="Hyperlink"/>
            <w:rFonts w:cstheme="minorHAnsi"/>
            <w:noProof/>
          </w:rPr>
          <w:t>Section 2.3.2: A sample GetFeature Request</w:t>
        </w:r>
        <w:r w:rsidR="00AF6C35">
          <w:rPr>
            <w:noProof/>
            <w:webHidden/>
          </w:rPr>
          <w:tab/>
        </w:r>
        <w:r w:rsidR="00AF6C35">
          <w:rPr>
            <w:noProof/>
            <w:webHidden/>
          </w:rPr>
          <w:fldChar w:fldCharType="begin"/>
        </w:r>
        <w:r w:rsidR="00AF6C35">
          <w:rPr>
            <w:noProof/>
            <w:webHidden/>
          </w:rPr>
          <w:instrText xml:space="preserve"> PAGEREF _Toc319045851 \h </w:instrText>
        </w:r>
        <w:r w:rsidR="00AF6C35">
          <w:rPr>
            <w:noProof/>
            <w:webHidden/>
          </w:rPr>
        </w:r>
        <w:r w:rsidR="00AF6C35">
          <w:rPr>
            <w:noProof/>
            <w:webHidden/>
          </w:rPr>
          <w:fldChar w:fldCharType="separate"/>
        </w:r>
        <w:r w:rsidR="00AF6C35">
          <w:rPr>
            <w:noProof/>
            <w:webHidden/>
          </w:rPr>
          <w:t>4</w:t>
        </w:r>
        <w:r w:rsidR="00AF6C35">
          <w:rPr>
            <w:noProof/>
            <w:webHidden/>
          </w:rPr>
          <w:fldChar w:fldCharType="end"/>
        </w:r>
      </w:hyperlink>
    </w:p>
    <w:p w:rsidR="00AF6C35" w:rsidRDefault="00B93B7E">
      <w:pPr>
        <w:pStyle w:val="TOC3"/>
        <w:tabs>
          <w:tab w:val="right" w:leader="dot" w:pos="10250"/>
        </w:tabs>
        <w:rPr>
          <w:rFonts w:eastAsiaTheme="minorEastAsia"/>
          <w:noProof/>
        </w:rPr>
      </w:pPr>
      <w:hyperlink w:anchor="_Toc319045852" w:history="1">
        <w:r w:rsidR="00AF6C35" w:rsidRPr="00037B1E">
          <w:rPr>
            <w:rStyle w:val="Hyperlink"/>
            <w:rFonts w:cstheme="minorHAnsi"/>
            <w:noProof/>
          </w:rPr>
          <w:t>Section 2.3.3: Breaking down a GetFeature request</w:t>
        </w:r>
        <w:r w:rsidR="00AF6C35">
          <w:rPr>
            <w:noProof/>
            <w:webHidden/>
          </w:rPr>
          <w:tab/>
        </w:r>
        <w:r w:rsidR="00AF6C35">
          <w:rPr>
            <w:noProof/>
            <w:webHidden/>
          </w:rPr>
          <w:fldChar w:fldCharType="begin"/>
        </w:r>
        <w:r w:rsidR="00AF6C35">
          <w:rPr>
            <w:noProof/>
            <w:webHidden/>
          </w:rPr>
          <w:instrText xml:space="preserve"> PAGEREF _Toc319045852 \h </w:instrText>
        </w:r>
        <w:r w:rsidR="00AF6C35">
          <w:rPr>
            <w:noProof/>
            <w:webHidden/>
          </w:rPr>
        </w:r>
        <w:r w:rsidR="00AF6C35">
          <w:rPr>
            <w:noProof/>
            <w:webHidden/>
          </w:rPr>
          <w:fldChar w:fldCharType="separate"/>
        </w:r>
        <w:r w:rsidR="00AF6C35">
          <w:rPr>
            <w:noProof/>
            <w:webHidden/>
          </w:rPr>
          <w:t>5</w:t>
        </w:r>
        <w:r w:rsidR="00AF6C35">
          <w:rPr>
            <w:noProof/>
            <w:webHidden/>
          </w:rPr>
          <w:fldChar w:fldCharType="end"/>
        </w:r>
      </w:hyperlink>
    </w:p>
    <w:p w:rsidR="00AF6C35" w:rsidRDefault="00B93B7E">
      <w:pPr>
        <w:pStyle w:val="TOC2"/>
        <w:tabs>
          <w:tab w:val="right" w:leader="dot" w:pos="10250"/>
        </w:tabs>
        <w:rPr>
          <w:rFonts w:eastAsiaTheme="minorEastAsia"/>
          <w:noProof/>
        </w:rPr>
      </w:pPr>
      <w:hyperlink w:anchor="_Toc319045853" w:history="1">
        <w:r w:rsidR="00AF6C35" w:rsidRPr="00037B1E">
          <w:rPr>
            <w:rStyle w:val="Hyperlink"/>
            <w:noProof/>
          </w:rPr>
          <w:t>Section 2.4: Downloading the results of your GetFeature request</w:t>
        </w:r>
        <w:r w:rsidR="00AF6C35">
          <w:rPr>
            <w:noProof/>
            <w:webHidden/>
          </w:rPr>
          <w:tab/>
        </w:r>
        <w:r w:rsidR="00AF6C35">
          <w:rPr>
            <w:noProof/>
            <w:webHidden/>
          </w:rPr>
          <w:fldChar w:fldCharType="begin"/>
        </w:r>
        <w:r w:rsidR="00AF6C35">
          <w:rPr>
            <w:noProof/>
            <w:webHidden/>
          </w:rPr>
          <w:instrText xml:space="preserve"> PAGEREF _Toc319045853 \h </w:instrText>
        </w:r>
        <w:r w:rsidR="00AF6C35">
          <w:rPr>
            <w:noProof/>
            <w:webHidden/>
          </w:rPr>
        </w:r>
        <w:r w:rsidR="00AF6C35">
          <w:rPr>
            <w:noProof/>
            <w:webHidden/>
          </w:rPr>
          <w:fldChar w:fldCharType="separate"/>
        </w:r>
        <w:r w:rsidR="00AF6C35">
          <w:rPr>
            <w:noProof/>
            <w:webHidden/>
          </w:rPr>
          <w:t>5</w:t>
        </w:r>
        <w:r w:rsidR="00AF6C35">
          <w:rPr>
            <w:noProof/>
            <w:webHidden/>
          </w:rPr>
          <w:fldChar w:fldCharType="end"/>
        </w:r>
      </w:hyperlink>
    </w:p>
    <w:p w:rsidR="00AF6C35" w:rsidRDefault="00B93B7E">
      <w:pPr>
        <w:pStyle w:val="TOC2"/>
        <w:tabs>
          <w:tab w:val="right" w:leader="dot" w:pos="10250"/>
        </w:tabs>
        <w:rPr>
          <w:rFonts w:eastAsiaTheme="minorEastAsia"/>
          <w:noProof/>
        </w:rPr>
      </w:pPr>
      <w:hyperlink w:anchor="_Toc319045854" w:history="1">
        <w:r w:rsidR="00AF6C35" w:rsidRPr="00037B1E">
          <w:rPr>
            <w:rStyle w:val="Hyperlink"/>
            <w:noProof/>
          </w:rPr>
          <w:t>Section 2.5: XML Schema Validation with XML Explorer</w:t>
        </w:r>
        <w:r w:rsidR="00AF6C35">
          <w:rPr>
            <w:noProof/>
            <w:webHidden/>
          </w:rPr>
          <w:tab/>
        </w:r>
        <w:r w:rsidR="00AF6C35">
          <w:rPr>
            <w:noProof/>
            <w:webHidden/>
          </w:rPr>
          <w:fldChar w:fldCharType="begin"/>
        </w:r>
        <w:r w:rsidR="00AF6C35">
          <w:rPr>
            <w:noProof/>
            <w:webHidden/>
          </w:rPr>
          <w:instrText xml:space="preserve"> PAGEREF _Toc319045854 \h </w:instrText>
        </w:r>
        <w:r w:rsidR="00AF6C35">
          <w:rPr>
            <w:noProof/>
            <w:webHidden/>
          </w:rPr>
        </w:r>
        <w:r w:rsidR="00AF6C35">
          <w:rPr>
            <w:noProof/>
            <w:webHidden/>
          </w:rPr>
          <w:fldChar w:fldCharType="separate"/>
        </w:r>
        <w:r w:rsidR="00AF6C35">
          <w:rPr>
            <w:noProof/>
            <w:webHidden/>
          </w:rPr>
          <w:t>6</w:t>
        </w:r>
        <w:r w:rsidR="00AF6C35">
          <w:rPr>
            <w:noProof/>
            <w:webHidden/>
          </w:rPr>
          <w:fldChar w:fldCharType="end"/>
        </w:r>
      </w:hyperlink>
    </w:p>
    <w:p w:rsidR="00AF6C35" w:rsidRDefault="00B93B7E">
      <w:pPr>
        <w:pStyle w:val="TOC1"/>
        <w:tabs>
          <w:tab w:val="right" w:leader="dot" w:pos="10250"/>
        </w:tabs>
        <w:rPr>
          <w:rFonts w:eastAsiaTheme="minorEastAsia"/>
          <w:noProof/>
        </w:rPr>
      </w:pPr>
      <w:hyperlink w:anchor="_Toc319045855" w:history="1">
        <w:r w:rsidR="00AF6C35" w:rsidRPr="00037B1E">
          <w:rPr>
            <w:rStyle w:val="Hyperlink"/>
            <w:noProof/>
          </w:rPr>
          <w:t>Section 3.0: Troubleshooting</w:t>
        </w:r>
        <w:r w:rsidR="00AF6C35">
          <w:rPr>
            <w:noProof/>
            <w:webHidden/>
          </w:rPr>
          <w:tab/>
        </w:r>
        <w:r w:rsidR="00AF6C35">
          <w:rPr>
            <w:noProof/>
            <w:webHidden/>
          </w:rPr>
          <w:fldChar w:fldCharType="begin"/>
        </w:r>
        <w:r w:rsidR="00AF6C35">
          <w:rPr>
            <w:noProof/>
            <w:webHidden/>
          </w:rPr>
          <w:instrText xml:space="preserve"> PAGEREF _Toc319045855 \h </w:instrText>
        </w:r>
        <w:r w:rsidR="00AF6C35">
          <w:rPr>
            <w:noProof/>
            <w:webHidden/>
          </w:rPr>
        </w:r>
        <w:r w:rsidR="00AF6C35">
          <w:rPr>
            <w:noProof/>
            <w:webHidden/>
          </w:rPr>
          <w:fldChar w:fldCharType="separate"/>
        </w:r>
        <w:r w:rsidR="00AF6C35">
          <w:rPr>
            <w:noProof/>
            <w:webHidden/>
          </w:rPr>
          <w:t>7</w:t>
        </w:r>
        <w:r w:rsidR="00AF6C35">
          <w:rPr>
            <w:noProof/>
            <w:webHidden/>
          </w:rPr>
          <w:fldChar w:fldCharType="end"/>
        </w:r>
      </w:hyperlink>
    </w:p>
    <w:p w:rsidR="00D222A2" w:rsidRPr="0058290A" w:rsidRDefault="00881CF7">
      <w:pPr>
        <w:pStyle w:val="Heading1"/>
      </w:pPr>
      <w:r w:rsidRPr="00881CF7">
        <w:rPr>
          <w:b w:val="0"/>
        </w:rPr>
        <w:fldChar w:fldCharType="end"/>
      </w:r>
      <w:bookmarkStart w:id="4" w:name="_Toc319045840"/>
      <w:r w:rsidR="00D222A2" w:rsidRPr="0058290A">
        <w:t xml:space="preserve">Section 1: </w:t>
      </w:r>
      <w:commentRangeStart w:id="5"/>
      <w:r w:rsidR="00D222A2" w:rsidRPr="0058290A">
        <w:t>Introduction</w:t>
      </w:r>
      <w:commentRangeEnd w:id="5"/>
      <w:r w:rsidR="00D222A2" w:rsidRPr="00AF6C35">
        <w:rPr>
          <w:rStyle w:val="CommentReference"/>
          <w:sz w:val="32"/>
          <w:szCs w:val="32"/>
        </w:rPr>
        <w:commentReference w:id="5"/>
      </w:r>
      <w:bookmarkEnd w:id="4"/>
    </w:p>
    <w:p w:rsidR="00E75BC0" w:rsidRDefault="00E75BC0" w:rsidP="00AF6C35">
      <w:r>
        <w:t xml:space="preserve">One of the objectives of the US Geoscience Information Network (USGIN) is to establish a community of practice for developing, documenting, adopting, and using standard document encoding for data interchange. The technology for encoding schemes is evolving continuously, and current practice is to use XML encoding with data schema defined by XML schema. </w:t>
      </w:r>
    </w:p>
    <w:p w:rsidR="00CE4E24" w:rsidRPr="00881CF7" w:rsidRDefault="00CE4E24" w:rsidP="00AF6C35">
      <w:r>
        <w:t xml:space="preserve">Validation is a software process to verify that a given XML document conforms to some XML schema document. It is easier to write reliable software utilizing XML interchange formats if the schema for the XML documents that are being used is known, and the instance documents being processed validate against that schema. </w:t>
      </w:r>
      <w:r w:rsidRPr="00881CF7">
        <w:t xml:space="preserve">This document </w:t>
      </w:r>
      <w:r>
        <w:t>provides basic</w:t>
      </w:r>
      <w:r w:rsidRPr="00881CF7">
        <w:t xml:space="preserve"> information </w:t>
      </w:r>
      <w:r>
        <w:t>regarding</w:t>
      </w:r>
      <w:r w:rsidRPr="00881CF7">
        <w:t xml:space="preserve"> the protocols and software requirements for</w:t>
      </w:r>
      <w:del w:id="6" w:author="Christy Caudill" w:date="2012-03-12T13:06:00Z">
        <w:r w:rsidRPr="00881CF7" w:rsidDel="00EE6918">
          <w:delText xml:space="preserve"> </w:delText>
        </w:r>
      </w:del>
      <w:r w:rsidRPr="00881CF7">
        <w:t xml:space="preserve"> schema validation.</w:t>
      </w:r>
    </w:p>
    <w:p w:rsidR="00EE337C" w:rsidRDefault="00EE337C" w:rsidP="00AF6C35">
      <w:r>
        <w:t xml:space="preserve">This document </w:t>
      </w:r>
      <w:r w:rsidR="00CE4E24">
        <w:t>was written</w:t>
      </w:r>
      <w:r w:rsidR="006A1DED">
        <w:t xml:space="preserve"> primarily intended for</w:t>
      </w:r>
      <w:r>
        <w:t xml:space="preserve"> </w:t>
      </w:r>
      <w:r w:rsidR="00CD4D2B">
        <w:t>Association of American State Geologists (</w:t>
      </w:r>
      <w:r>
        <w:t>AASG</w:t>
      </w:r>
      <w:r w:rsidR="00CD4D2B">
        <w:t>)</w:t>
      </w:r>
      <w:r w:rsidR="006A1DED">
        <w:t xml:space="preserve"> </w:t>
      </w:r>
      <w:proofErr w:type="spellStart"/>
      <w:r w:rsidR="006A1DED">
        <w:t>subrecipients</w:t>
      </w:r>
      <w:proofErr w:type="spellEnd"/>
      <w:r w:rsidR="006A1DED">
        <w:t xml:space="preserve"> </w:t>
      </w:r>
      <w:r w:rsidR="006A1DED" w:rsidRPr="006A1DED">
        <w:t xml:space="preserve">subcontracted by the Arizona Geological Survey (AZGS) under the Department of Energy (DOE) contract </w:t>
      </w:r>
      <w:r w:rsidR="006A1DED">
        <w:t>Number</w:t>
      </w:r>
      <w:r w:rsidR="006A1DED" w:rsidRPr="006A1DED">
        <w:t xml:space="preserve"> DE-EE0002850 for the National Geothermal Data </w:t>
      </w:r>
      <w:r w:rsidR="000E2C52">
        <w:t>System</w:t>
      </w:r>
      <w:r w:rsidR="006A1DED" w:rsidRPr="006A1DED">
        <w:t xml:space="preserve"> (NGDS) to perform the subcontract requirement to make "at risk" geothermal data available online to promote geothermal development throughout the Unite</w:t>
      </w:r>
      <w:ins w:id="7" w:author="Christy Caudill" w:date="2012-03-12T13:07:00Z">
        <w:r w:rsidR="00EE6918">
          <w:t>d</w:t>
        </w:r>
      </w:ins>
      <w:del w:id="8" w:author="Christy Caudill" w:date="2012-03-12T13:07:00Z">
        <w:r w:rsidR="006A1DED" w:rsidRPr="006A1DED" w:rsidDel="00EE6918">
          <w:delText>s</w:delText>
        </w:r>
      </w:del>
      <w:r w:rsidR="006A1DED" w:rsidRPr="006A1DED">
        <w:t xml:space="preserve"> States.</w:t>
      </w:r>
      <w:r w:rsidR="00CE4E24">
        <w:t xml:space="preserve"> This data is being made available using USGIN practices and is a stepping stone to </w:t>
      </w:r>
      <w:r w:rsidR="0058290A">
        <w:t>building</w:t>
      </w:r>
      <w:r w:rsidR="00CE4E24">
        <w:t xml:space="preserve"> the </w:t>
      </w:r>
      <w:r w:rsidR="0058290A">
        <w:t>network</w:t>
      </w:r>
      <w:r w:rsidR="00CE4E24">
        <w:t>.</w:t>
      </w:r>
    </w:p>
    <w:p w:rsidR="006A1DED" w:rsidRDefault="006A1DED">
      <w:pPr>
        <w:pStyle w:val="Heading2"/>
        <w:ind w:right="144"/>
        <w:rPr>
          <w:rFonts w:asciiTheme="minorHAnsi" w:hAnsiTheme="minorHAnsi" w:cstheme="minorHAnsi"/>
        </w:rPr>
      </w:pPr>
      <w:bookmarkStart w:id="9" w:name="_Toc319045841"/>
      <w:r>
        <w:rPr>
          <w:rFonts w:asciiTheme="minorHAnsi" w:hAnsiTheme="minorHAnsi" w:cstheme="minorHAnsi"/>
        </w:rPr>
        <w:t>Section 1.1</w:t>
      </w:r>
      <w:r w:rsidRPr="00881CF7">
        <w:rPr>
          <w:rFonts w:asciiTheme="minorHAnsi" w:hAnsiTheme="minorHAnsi" w:cstheme="minorHAnsi"/>
        </w:rPr>
        <w:t>:</w:t>
      </w:r>
      <w:r>
        <w:rPr>
          <w:rFonts w:asciiTheme="minorHAnsi" w:hAnsiTheme="minorHAnsi" w:cstheme="minorHAnsi"/>
        </w:rPr>
        <w:t xml:space="preserve"> What is schema validation?</w:t>
      </w:r>
      <w:bookmarkEnd w:id="9"/>
    </w:p>
    <w:p w:rsidR="00084407" w:rsidRDefault="00FD7FA9" w:rsidP="00AF6C35">
      <w:r>
        <w:t xml:space="preserve">An XML schema </w:t>
      </w:r>
      <w:r w:rsidR="0058290A">
        <w:t xml:space="preserve">is a kind of XML document that </w:t>
      </w:r>
      <w:r>
        <w:t xml:space="preserve">uses XML syntax to define the structure of </w:t>
      </w:r>
      <w:r w:rsidR="0058290A">
        <w:t>other XML documents, which will be referred to as</w:t>
      </w:r>
      <w:r>
        <w:t xml:space="preserve"> XML instance document</w:t>
      </w:r>
      <w:r w:rsidR="0058290A">
        <w:t>s. The basic schema</w:t>
      </w:r>
      <w:r>
        <w:t xml:space="preserve"> definition consists of a collection of elements (analogous to entities, objects or tables in other data modeling paradigms), each of which has a set of </w:t>
      </w:r>
      <w:r w:rsidR="0058290A">
        <w:lastRenderedPageBreak/>
        <w:t xml:space="preserve">properties. Each property has an associated data type (which might be another XML element), and cardinality that specifies how many instances of a property may be associated with the containing element.  </w:t>
      </w:r>
      <w:r w:rsidR="006A1DED" w:rsidRPr="00881CF7">
        <w:t>Schema validation is</w:t>
      </w:r>
      <w:r w:rsidR="006A1DED">
        <w:t xml:space="preserve"> the process</w:t>
      </w:r>
      <w:r w:rsidR="001805D4">
        <w:t xml:space="preserve"> of </w:t>
      </w:r>
      <w:r w:rsidR="0058290A">
        <w:t>determining if the elements and properties in an XML instance document conform to the definitions in a schema document</w:t>
      </w:r>
      <w:r w:rsidR="001805D4">
        <w:t xml:space="preserve">.  </w:t>
      </w:r>
      <w:r w:rsidR="006A1DED">
        <w:t xml:space="preserve">Schema validation </w:t>
      </w:r>
      <w:r w:rsidR="0058290A">
        <w:t xml:space="preserve">provides a layer of quality control and assurance for XML data interchange documents. Conformance to a schema greatly facilitates writing reliable software that will utilize information contained in the interchange documents. </w:t>
      </w:r>
    </w:p>
    <w:p w:rsidR="00084407" w:rsidRDefault="00084407" w:rsidP="00084407">
      <w:pPr>
        <w:pStyle w:val="Heading2"/>
        <w:ind w:right="144"/>
        <w:rPr>
          <w:rFonts w:asciiTheme="minorHAnsi" w:hAnsiTheme="minorHAnsi" w:cstheme="minorHAnsi"/>
        </w:rPr>
      </w:pPr>
      <w:bookmarkStart w:id="10" w:name="_Toc319045842"/>
      <w:r>
        <w:rPr>
          <w:rFonts w:asciiTheme="minorHAnsi" w:hAnsiTheme="minorHAnsi" w:cstheme="minorHAnsi"/>
        </w:rPr>
        <w:t>Section 1.2</w:t>
      </w:r>
      <w:r w:rsidRPr="00881CF7">
        <w:rPr>
          <w:rFonts w:asciiTheme="minorHAnsi" w:hAnsiTheme="minorHAnsi" w:cstheme="minorHAnsi"/>
        </w:rPr>
        <w:t>:</w:t>
      </w:r>
      <w:r>
        <w:rPr>
          <w:rFonts w:asciiTheme="minorHAnsi" w:hAnsiTheme="minorHAnsi" w:cstheme="minorHAnsi"/>
        </w:rPr>
        <w:t xml:space="preserve"> </w:t>
      </w:r>
      <w:r w:rsidR="005B4BCB">
        <w:rPr>
          <w:rFonts w:asciiTheme="minorHAnsi" w:hAnsiTheme="minorHAnsi" w:cstheme="minorHAnsi"/>
        </w:rPr>
        <w:t>Data exchange services</w:t>
      </w:r>
      <w:bookmarkEnd w:id="10"/>
    </w:p>
    <w:p w:rsidR="00DE733C" w:rsidRDefault="0021465E" w:rsidP="00AF6C35">
      <w:r>
        <w:t>This document is</w:t>
      </w:r>
      <w:r w:rsidR="00862FC0">
        <w:t xml:space="preserve"> not </w:t>
      </w:r>
      <w:r w:rsidR="00975EEC">
        <w:t>primarily intended to describe</w:t>
      </w:r>
      <w:r w:rsidR="00862FC0">
        <w:t xml:space="preserve"> schema va</w:t>
      </w:r>
      <w:r w:rsidR="00975EEC">
        <w:t>lidation at an abstract level. Rather, it</w:t>
      </w:r>
      <w:r w:rsidR="00862FC0">
        <w:t xml:space="preserve"> is</w:t>
      </w:r>
      <w:r>
        <w:t xml:space="preserve"> written with an eye for validating </w:t>
      </w:r>
      <w:r w:rsidR="005B4BCB">
        <w:t>data that is accessed in XML interchange documents</w:t>
      </w:r>
      <w:r w:rsidR="000E2C52">
        <w:t xml:space="preserve"> </w:t>
      </w:r>
      <w:r w:rsidR="005B4BCB">
        <w:t xml:space="preserve">using community XML schema. Specific examples in this tutorial use data accessed from DOE National Geothermal Data System (NGDS) </w:t>
      </w:r>
      <w:r w:rsidR="001805D4">
        <w:t xml:space="preserve">web </w:t>
      </w:r>
      <w:r w:rsidR="005B4BCB">
        <w:t xml:space="preserve">feature </w:t>
      </w:r>
      <w:r w:rsidR="001805D4">
        <w:t>services</w:t>
      </w:r>
      <w:r w:rsidR="005B4BCB">
        <w:t xml:space="preserve"> (WFS)</w:t>
      </w:r>
      <w:r w:rsidR="000E2C52">
        <w:t>.</w:t>
      </w:r>
      <w:r w:rsidR="005B4BCB">
        <w:t xml:space="preserve"> The Association of American State Geologists Geothermal Data Project is tasked with compiling and publishing data on the </w:t>
      </w:r>
      <w:commentRangeStart w:id="11"/>
      <w:r w:rsidR="005B4BCB">
        <w:t>WWW</w:t>
      </w:r>
      <w:commentRangeEnd w:id="11"/>
      <w:r w:rsidR="00EE6918">
        <w:rPr>
          <w:rStyle w:val="CommentReference"/>
        </w:rPr>
        <w:commentReference w:id="11"/>
      </w:r>
      <w:r w:rsidR="005B4BCB">
        <w:t>. Following USGIN practice, common, high value datasets have been identified for distribution using co</w:t>
      </w:r>
      <w:bookmarkStart w:id="12" w:name="_GoBack"/>
      <w:bookmarkEnd w:id="12"/>
      <w:r w:rsidR="005B4BCB">
        <w:t xml:space="preserve">mmunity XML interchange formats, to allow easy integration of data provided from various state and federal data servers in the system. The interchange formats are specified by XML schema, which are developed by first specifying the content model as a table in an MS Excel spreadsheet (see </w:t>
      </w:r>
      <w:hyperlink r:id="rId11" w:history="1">
        <w:r w:rsidR="005B4BCB" w:rsidRPr="004953F1">
          <w:rPr>
            <w:rStyle w:val="Hyperlink"/>
          </w:rPr>
          <w:t>http://www.stategeothermaldata.org/</w:t>
        </w:r>
        <w:r w:rsidR="005B4BCB" w:rsidRPr="004953F1">
          <w:rPr>
            <w:rStyle w:val="Hyperlink"/>
          </w:rPr>
          <w:softHyphen/>
          <w:t>data_delivery/</w:t>
        </w:r>
        <w:r w:rsidR="005B4BCB" w:rsidRPr="004953F1">
          <w:rPr>
            <w:rStyle w:val="Hyperlink"/>
          </w:rPr>
          <w:softHyphen/>
          <w:t>content_model_templates</w:t>
        </w:r>
      </w:hyperlink>
      <w:r w:rsidR="005B4BCB">
        <w:t xml:space="preserve"> ), and then implementing the content model as an XML schema (see </w:t>
      </w:r>
      <w:hyperlink r:id="rId12" w:history="1">
        <w:r w:rsidR="005B4BCB" w:rsidRPr="004953F1">
          <w:rPr>
            <w:rStyle w:val="Hyperlink"/>
          </w:rPr>
          <w:t>http://schemas.usgin.org/schemas/</w:t>
        </w:r>
      </w:hyperlink>
      <w:r w:rsidR="005B4BCB">
        <w:t xml:space="preserve"> ).  W</w:t>
      </w:r>
      <w:r w:rsidR="000E2C52">
        <w:t xml:space="preserve">hen NGDS </w:t>
      </w:r>
      <w:r w:rsidR="005B4BCB">
        <w:t>partners publish these</w:t>
      </w:r>
      <w:r w:rsidR="000E2C52">
        <w:t xml:space="preserve"> data</w:t>
      </w:r>
      <w:r w:rsidR="00A14002">
        <w:t>, it is expected that the</w:t>
      </w:r>
      <w:r w:rsidR="005B4BCB">
        <w:t xml:space="preserve"> data exchange documents obtained from </w:t>
      </w:r>
      <w:r w:rsidR="00A14002">
        <w:rPr>
          <w:b/>
        </w:rPr>
        <w:t xml:space="preserve">web </w:t>
      </w:r>
      <w:r w:rsidR="005B4BCB">
        <w:rPr>
          <w:b/>
        </w:rPr>
        <w:t xml:space="preserve">features </w:t>
      </w:r>
      <w:r w:rsidR="00A14002">
        <w:rPr>
          <w:b/>
        </w:rPr>
        <w:t>services</w:t>
      </w:r>
      <w:r w:rsidR="000E2C52">
        <w:t xml:space="preserve"> </w:t>
      </w:r>
      <w:r w:rsidR="005B4BCB">
        <w:t>will validate against the XML</w:t>
      </w:r>
      <w:r w:rsidR="000E2C52">
        <w:t xml:space="preserve"> schema</w:t>
      </w:r>
      <w:r w:rsidR="005B4BCB">
        <w:t xml:space="preserve"> adopted for that particular data type</w:t>
      </w:r>
      <w:r w:rsidR="000E2C52">
        <w:t>.</w:t>
      </w:r>
    </w:p>
    <w:p w:rsidR="000E2C52" w:rsidRDefault="000E2C52" w:rsidP="000E2C52">
      <w:pPr>
        <w:pStyle w:val="Heading3"/>
        <w:rPr>
          <w:rFonts w:asciiTheme="minorHAnsi" w:hAnsiTheme="minorHAnsi" w:cstheme="minorHAnsi"/>
        </w:rPr>
      </w:pPr>
      <w:bookmarkStart w:id="13" w:name="_Toc319045843"/>
      <w:r>
        <w:rPr>
          <w:rFonts w:asciiTheme="minorHAnsi" w:hAnsiTheme="minorHAnsi" w:cstheme="minorHAnsi"/>
        </w:rPr>
        <w:t>Section 1.2.</w:t>
      </w:r>
      <w:r w:rsidR="00A14002">
        <w:rPr>
          <w:rFonts w:asciiTheme="minorHAnsi" w:hAnsiTheme="minorHAnsi" w:cstheme="minorHAnsi"/>
        </w:rPr>
        <w:t>1</w:t>
      </w:r>
      <w:r w:rsidRPr="00881CF7">
        <w:rPr>
          <w:rFonts w:asciiTheme="minorHAnsi" w:hAnsiTheme="minorHAnsi" w:cstheme="minorHAnsi"/>
        </w:rPr>
        <w:t>:</w:t>
      </w:r>
      <w:r>
        <w:rPr>
          <w:rFonts w:asciiTheme="minorHAnsi" w:hAnsiTheme="minorHAnsi" w:cstheme="minorHAnsi"/>
        </w:rPr>
        <w:t xml:space="preserve"> </w:t>
      </w:r>
      <w:r w:rsidR="00A14002">
        <w:rPr>
          <w:rFonts w:asciiTheme="minorHAnsi" w:hAnsiTheme="minorHAnsi" w:cstheme="minorHAnsi"/>
        </w:rPr>
        <w:t>What is a web service</w:t>
      </w:r>
      <w:r>
        <w:rPr>
          <w:rFonts w:asciiTheme="minorHAnsi" w:hAnsiTheme="minorHAnsi" w:cstheme="minorHAnsi"/>
        </w:rPr>
        <w:t>?</w:t>
      </w:r>
      <w:bookmarkEnd w:id="13"/>
    </w:p>
    <w:p w:rsidR="00A14002" w:rsidRPr="00B93B7E" w:rsidRDefault="00A653AE" w:rsidP="00B93B7E">
      <w:pPr>
        <w:rPr>
          <w:rPrChange w:id="14" w:author="Stephen M Richard" w:date="2012-03-23T18:38:00Z">
            <w:rPr/>
          </w:rPrChange>
        </w:rPr>
      </w:pPr>
      <w:r w:rsidRPr="00B93B7E">
        <w:t>A</w:t>
      </w:r>
      <w:r w:rsidR="00A14002" w:rsidRPr="00B93B7E">
        <w:t xml:space="preserve"> </w:t>
      </w:r>
      <w:r w:rsidR="00A14002" w:rsidRPr="00B93B7E">
        <w:rPr>
          <w:rPrChange w:id="15" w:author="Stephen M Richard" w:date="2012-03-23T18:38:00Z">
            <w:rPr>
              <w:b/>
            </w:rPr>
          </w:rPrChange>
        </w:rPr>
        <w:t>web service</w:t>
      </w:r>
      <w:r w:rsidR="00A14002" w:rsidRPr="00B93B7E">
        <w:t xml:space="preserve"> is a</w:t>
      </w:r>
      <w:r w:rsidRPr="00B93B7E">
        <w:t xml:space="preserve"> web</w:t>
      </w:r>
      <w:ins w:id="16" w:author="Stephen M Richard" w:date="2012-03-23T18:38:00Z">
        <w:r w:rsidR="00B93B7E">
          <w:t>-</w:t>
        </w:r>
      </w:ins>
      <w:del w:id="17" w:author="Stephen M Richard" w:date="2012-03-23T18:38:00Z">
        <w:r w:rsidRPr="00B93B7E" w:rsidDel="00B93B7E">
          <w:delText xml:space="preserve"> </w:delText>
        </w:r>
      </w:del>
      <w:r w:rsidRPr="00883A60">
        <w:t xml:space="preserve">accessible resource that offers some collection of operations invoked using a documented </w:t>
      </w:r>
      <w:r w:rsidR="00A14002" w:rsidRPr="001848F8">
        <w:t>protocol</w:t>
      </w:r>
      <w:r w:rsidR="0043673E" w:rsidRPr="001848F8">
        <w:t xml:space="preserve"> (see the </w:t>
      </w:r>
      <w:r w:rsidR="00B93B7E" w:rsidRPr="00B93B7E">
        <w:fldChar w:fldCharType="begin"/>
      </w:r>
      <w:r w:rsidR="00B93B7E" w:rsidRPr="00B93B7E">
        <w:rPr>
          <w:rPrChange w:id="18" w:author="Stephen M Richard" w:date="2012-03-23T18:38:00Z">
            <w:rPr/>
          </w:rPrChange>
        </w:rPr>
        <w:instrText xml:space="preserve"> HYPERLINK "http://usgin.org/content/glossary" \l "web_service" </w:instrText>
      </w:r>
      <w:r w:rsidR="00B93B7E" w:rsidRPr="00B93B7E">
        <w:rPr>
          <w:rPrChange w:id="19" w:author="Stephen M Richard" w:date="2012-03-23T18:38:00Z">
            <w:rPr/>
          </w:rPrChange>
        </w:rPr>
        <w:fldChar w:fldCharType="separate"/>
      </w:r>
      <w:r w:rsidR="0043673E" w:rsidRPr="00B93B7E">
        <w:rPr>
          <w:rStyle w:val="Hyperlink"/>
          <w:rPrChange w:id="20" w:author="Stephen M Richard" w:date="2012-03-23T18:38:00Z">
            <w:rPr>
              <w:rStyle w:val="Hyperlink"/>
              <w:rFonts w:cstheme="minorHAnsi"/>
              <w:sz w:val="18"/>
              <w:szCs w:val="18"/>
            </w:rPr>
          </w:rPrChange>
        </w:rPr>
        <w:t>USGIN glossary entry describing web services</w:t>
      </w:r>
      <w:r w:rsidR="00B93B7E" w:rsidRPr="00B93B7E">
        <w:rPr>
          <w:rPrChange w:id="21" w:author="Stephen M Richard" w:date="2012-03-23T18:38:00Z">
            <w:rPr>
              <w:rStyle w:val="Hyperlink"/>
              <w:rFonts w:cstheme="minorHAnsi"/>
              <w:sz w:val="18"/>
              <w:szCs w:val="18"/>
            </w:rPr>
          </w:rPrChange>
        </w:rPr>
        <w:fldChar w:fldCharType="end"/>
      </w:r>
      <w:r w:rsidR="0043673E" w:rsidRPr="00B93B7E">
        <w:t>)</w:t>
      </w:r>
      <w:r w:rsidRPr="00B93B7E">
        <w:t>. This protocol specifies syntax for requesting each operation, including definition of what input parameters are required, what changes will be e</w:t>
      </w:r>
      <w:r w:rsidRPr="00883A60">
        <w:t>ffected on the server by the operation, and wha</w:t>
      </w:r>
      <w:r w:rsidRPr="001848F8">
        <w:t>t kind of output will be returned to the client that invokes the operation. An important part of this protocol is the message format used to encode information sent to the server in a request, and to encode information returned by the server. In our exampl</w:t>
      </w:r>
      <w:r w:rsidRPr="00B93B7E">
        <w:rPr>
          <w:rPrChange w:id="22" w:author="Stephen M Richard" w:date="2012-03-23T18:38:00Z">
            <w:rPr/>
          </w:rPrChange>
        </w:rPr>
        <w:t>e cases here, the message format of particular interest is the XML encoding used to transmit requested data back to the client computer. B</w:t>
      </w:r>
      <w:r w:rsidR="00A14002" w:rsidRPr="00B93B7E">
        <w:rPr>
          <w:rPrChange w:id="23" w:author="Stephen M Richard" w:date="2012-03-23T18:38:00Z">
            <w:rPr/>
          </w:rPrChange>
        </w:rPr>
        <w:t>y using standardized requests and responses, client software can make requests for data regardless of server configuration.</w:t>
      </w:r>
      <w:r w:rsidRPr="00B93B7E">
        <w:rPr>
          <w:rPrChange w:id="24" w:author="Stephen M Richard" w:date="2012-03-23T18:38:00Z">
            <w:rPr/>
          </w:rPrChange>
        </w:rPr>
        <w:t xml:space="preserve">  The service defines an interface a client uses to interact with a server; this interface decouples the client and server, allowing the two systems to </w:t>
      </w:r>
      <w:r w:rsidR="0043673E" w:rsidRPr="00B93B7E">
        <w:rPr>
          <w:rPrChange w:id="25" w:author="Stephen M Richard" w:date="2012-03-23T18:38:00Z">
            <w:rPr/>
          </w:rPrChange>
        </w:rPr>
        <w:t xml:space="preserve">develop independently without having to re-engineer their interaction. </w:t>
      </w:r>
    </w:p>
    <w:p w:rsidR="00A14002" w:rsidRDefault="00A14002" w:rsidP="00AF6C35">
      <w:r w:rsidRPr="00A14002">
        <w:t>Th</w:t>
      </w:r>
      <w:r w:rsidR="0043673E">
        <w:t>is tutorial focuses on XML data interchange documents that are returned by</w:t>
      </w:r>
      <w:r w:rsidRPr="00A14002">
        <w:t xml:space="preserve"> Open Geospatial Consortium </w:t>
      </w:r>
      <w:r w:rsidR="0043673E" w:rsidRPr="00A14002">
        <w:t>web feature services (WFS)</w:t>
      </w:r>
      <w:r w:rsidR="0043673E">
        <w:t>, which are currently</w:t>
      </w:r>
      <w:r w:rsidRPr="00A14002">
        <w:t xml:space="preserve"> </w:t>
      </w:r>
      <w:r w:rsidR="0043673E">
        <w:t xml:space="preserve">used </w:t>
      </w:r>
      <w:r w:rsidR="00186730">
        <w:t xml:space="preserve">by </w:t>
      </w:r>
      <w:r w:rsidR="00186730" w:rsidRPr="00A14002">
        <w:t>USGIN</w:t>
      </w:r>
      <w:r w:rsidRPr="00A14002">
        <w:t xml:space="preserve"> and the State Geothermal Data project</w:t>
      </w:r>
      <w:r w:rsidR="0043673E">
        <w:t xml:space="preserve"> for data exchange.</w:t>
      </w:r>
      <w:r w:rsidRPr="00A14002">
        <w:t xml:space="preserve"> </w:t>
      </w:r>
    </w:p>
    <w:p w:rsidR="00A14002" w:rsidRDefault="00A14002" w:rsidP="00A14002">
      <w:pPr>
        <w:pStyle w:val="Heading3"/>
        <w:rPr>
          <w:rFonts w:asciiTheme="minorHAnsi" w:hAnsiTheme="minorHAnsi" w:cstheme="minorHAnsi"/>
        </w:rPr>
      </w:pPr>
      <w:bookmarkStart w:id="26" w:name="_Toc319045844"/>
      <w:r>
        <w:rPr>
          <w:rFonts w:asciiTheme="minorHAnsi" w:hAnsiTheme="minorHAnsi" w:cstheme="minorHAnsi"/>
        </w:rPr>
        <w:t>Section 1.2.</w:t>
      </w:r>
      <w:r w:rsidR="00840E91">
        <w:rPr>
          <w:rFonts w:asciiTheme="minorHAnsi" w:hAnsiTheme="minorHAnsi" w:cstheme="minorHAnsi"/>
        </w:rPr>
        <w:t>2</w:t>
      </w:r>
      <w:r w:rsidRPr="00881CF7">
        <w:rPr>
          <w:rFonts w:asciiTheme="minorHAnsi" w:hAnsiTheme="minorHAnsi" w:cstheme="minorHAnsi"/>
        </w:rPr>
        <w:t>:</w:t>
      </w:r>
      <w:r>
        <w:rPr>
          <w:rFonts w:asciiTheme="minorHAnsi" w:hAnsiTheme="minorHAnsi" w:cstheme="minorHAnsi"/>
        </w:rPr>
        <w:t xml:space="preserve"> What is USGIN?</w:t>
      </w:r>
      <w:bookmarkEnd w:id="26"/>
    </w:p>
    <w:p w:rsidR="00C50287" w:rsidRPr="00C50287" w:rsidRDefault="00C50287" w:rsidP="00AF6C35">
      <w:r w:rsidRPr="00C50287">
        <w:t xml:space="preserve">The </w:t>
      </w:r>
      <w:r w:rsidRPr="00AF6C35">
        <w:rPr>
          <w:b/>
        </w:rPr>
        <w:t>United States Geoscience Information Network (USGIN</w:t>
      </w:r>
      <w:r w:rsidR="0043673E">
        <w:rPr>
          <w:b/>
        </w:rPr>
        <w:t xml:space="preserve">, </w:t>
      </w:r>
      <w:hyperlink r:id="rId13" w:history="1">
        <w:r w:rsidR="0043673E" w:rsidRPr="00233501">
          <w:rPr>
            <w:rStyle w:val="Hyperlink"/>
            <w:rFonts w:cstheme="minorHAnsi"/>
            <w:sz w:val="18"/>
            <w:szCs w:val="18"/>
          </w:rPr>
          <w:t>http://usgin.org/</w:t>
        </w:r>
      </w:hyperlink>
      <w:r w:rsidR="0043673E" w:rsidRPr="00C50287">
        <w:t>)</w:t>
      </w:r>
      <w:r w:rsidR="0043673E">
        <w:t xml:space="preserve"> </w:t>
      </w:r>
      <w:r w:rsidRPr="00C50287">
        <w:t>is a partnership between the Association of American State Geologists (AASG) and the United States Geological Survey (USGS) created to facilitate discovery</w:t>
      </w:r>
      <w:r w:rsidR="00D111CA">
        <w:t xml:space="preserve"> of,</w:t>
      </w:r>
      <w:r w:rsidRPr="00C50287">
        <w:t xml:space="preserve"> and access to</w:t>
      </w:r>
      <w:r w:rsidR="00D111CA">
        <w:t>,</w:t>
      </w:r>
      <w:r w:rsidRPr="00C50287">
        <w:t xml:space="preserve"> geoscience information provided by state and federal geological surveys of the United States.</w:t>
      </w:r>
      <w:r w:rsidR="00FD7FA9">
        <w:t xml:space="preserve"> </w:t>
      </w:r>
      <w:r w:rsidRPr="00C50287">
        <w:t>USGIN is</w:t>
      </w:r>
      <w:r w:rsidR="00FD7FA9">
        <w:t xml:space="preserve"> </w:t>
      </w:r>
      <w:r w:rsidRPr="00D25D83">
        <w:t>a distributed data-sharing network</w:t>
      </w:r>
      <w:r w:rsidR="00FD7FA9">
        <w:t xml:space="preserve"> defined by a </w:t>
      </w:r>
      <w:r w:rsidRPr="00D25D83">
        <w:t>collection of open-source standards and protocols for sharing geoscience data</w:t>
      </w:r>
      <w:r w:rsidR="00FD7FA9">
        <w:t xml:space="preserve">, and a community that uses these conventions for data registration, publication, discovery, and use. </w:t>
      </w:r>
      <w:r w:rsidRPr="00C50287">
        <w:t xml:space="preserve">USGIN is </w:t>
      </w:r>
      <w:r w:rsidR="00FD7FA9">
        <w:t xml:space="preserve">implemented using </w:t>
      </w:r>
      <w:r w:rsidRPr="00C50287">
        <w:t>existing World Wide Web infrastructure</w:t>
      </w:r>
      <w:r w:rsidR="00FD7FA9">
        <w:t xml:space="preserve">, and promotes the use of free, </w:t>
      </w:r>
      <w:r w:rsidR="00FD7FA9" w:rsidRPr="00C50287">
        <w:t xml:space="preserve">open-source software </w:t>
      </w:r>
      <w:r w:rsidR="00FD7FA9">
        <w:t>where applicable</w:t>
      </w:r>
      <w:r w:rsidRPr="00C50287">
        <w:t>.  Anyone can access the data shared over USGIN, and any data that is shared according to USGIN specifications is automatically a part of the network.</w:t>
      </w:r>
    </w:p>
    <w:p w:rsidR="00A14002" w:rsidRDefault="00A14002" w:rsidP="00A14002">
      <w:pPr>
        <w:pStyle w:val="Heading3"/>
        <w:rPr>
          <w:rFonts w:asciiTheme="minorHAnsi" w:hAnsiTheme="minorHAnsi" w:cstheme="minorHAnsi"/>
        </w:rPr>
      </w:pPr>
      <w:bookmarkStart w:id="27" w:name="_Toc319045845"/>
      <w:r>
        <w:rPr>
          <w:rFonts w:asciiTheme="minorHAnsi" w:hAnsiTheme="minorHAnsi" w:cstheme="minorHAnsi"/>
        </w:rPr>
        <w:t>Section 1.2.</w:t>
      </w:r>
      <w:r w:rsidR="00840E91">
        <w:rPr>
          <w:rFonts w:asciiTheme="minorHAnsi" w:hAnsiTheme="minorHAnsi" w:cstheme="minorHAnsi"/>
        </w:rPr>
        <w:t>3</w:t>
      </w:r>
      <w:r w:rsidRPr="00881CF7">
        <w:rPr>
          <w:rFonts w:asciiTheme="minorHAnsi" w:hAnsiTheme="minorHAnsi" w:cstheme="minorHAnsi"/>
        </w:rPr>
        <w:t>:</w:t>
      </w:r>
      <w:r>
        <w:rPr>
          <w:rFonts w:asciiTheme="minorHAnsi" w:hAnsiTheme="minorHAnsi" w:cstheme="minorHAnsi"/>
        </w:rPr>
        <w:t xml:space="preserve"> Where can I find NGDS schemas?</w:t>
      </w:r>
      <w:bookmarkEnd w:id="27"/>
    </w:p>
    <w:p w:rsidR="00FD7FA9" w:rsidRPr="00AF6C35" w:rsidRDefault="00A14002" w:rsidP="00AF6C35">
      <w:r>
        <w:t xml:space="preserve">NGDS </w:t>
      </w:r>
      <w:r w:rsidR="00FD7FA9">
        <w:t xml:space="preserve">XML </w:t>
      </w:r>
      <w:r>
        <w:t xml:space="preserve">schemas can be found at: </w:t>
      </w:r>
      <w:hyperlink r:id="rId14" w:history="1">
        <w:r w:rsidRPr="009F6B71">
          <w:rPr>
            <w:rStyle w:val="Hyperlink"/>
            <w:rFonts w:cstheme="minorHAnsi"/>
            <w:sz w:val="18"/>
            <w:szCs w:val="18"/>
          </w:rPr>
          <w:t>http://schemas.usgin.org/schemas/</w:t>
        </w:r>
      </w:hyperlink>
    </w:p>
    <w:p w:rsidR="005B3D0D" w:rsidRPr="00881CF7" w:rsidRDefault="00713D4E" w:rsidP="00AF6C35">
      <w:pPr>
        <w:pStyle w:val="Heading1"/>
      </w:pPr>
      <w:bookmarkStart w:id="28" w:name="_Toc319045846"/>
      <w:r>
        <w:t>Section 2</w:t>
      </w:r>
      <w:r w:rsidR="005B3D0D">
        <w:t>: Schema Validation</w:t>
      </w:r>
      <w:bookmarkEnd w:id="28"/>
    </w:p>
    <w:p w:rsidR="00EA6894" w:rsidRPr="00881CF7" w:rsidRDefault="00713D4E">
      <w:pPr>
        <w:pStyle w:val="Heading2"/>
        <w:ind w:right="144"/>
        <w:rPr>
          <w:rFonts w:asciiTheme="minorHAnsi" w:hAnsiTheme="minorHAnsi" w:cstheme="minorHAnsi"/>
        </w:rPr>
      </w:pPr>
      <w:bookmarkStart w:id="29" w:name="_Toc319045847"/>
      <w:r>
        <w:rPr>
          <w:rFonts w:asciiTheme="minorHAnsi" w:hAnsiTheme="minorHAnsi" w:cstheme="minorHAnsi"/>
        </w:rPr>
        <w:t xml:space="preserve">Section 2.1: </w:t>
      </w:r>
      <w:r w:rsidR="004E6621" w:rsidRPr="00881CF7">
        <w:rPr>
          <w:rFonts w:asciiTheme="minorHAnsi" w:hAnsiTheme="minorHAnsi" w:cstheme="minorHAnsi"/>
        </w:rPr>
        <w:t>What you need:</w:t>
      </w:r>
      <w:bookmarkEnd w:id="29"/>
    </w:p>
    <w:p w:rsidR="00184459" w:rsidRPr="00184459" w:rsidRDefault="00184459" w:rsidP="00AF6C35">
      <w:pPr>
        <w:pStyle w:val="ListParagraph"/>
        <w:numPr>
          <w:ilvl w:val="0"/>
          <w:numId w:val="11"/>
        </w:numPr>
      </w:pPr>
      <w:r w:rsidRPr="00184459">
        <w:t>A computer with an Internet connection</w:t>
      </w:r>
    </w:p>
    <w:p w:rsidR="00184459" w:rsidRPr="00184459" w:rsidRDefault="00184459" w:rsidP="00AF6C35">
      <w:pPr>
        <w:pStyle w:val="ListParagraph"/>
        <w:numPr>
          <w:ilvl w:val="0"/>
          <w:numId w:val="11"/>
        </w:numPr>
        <w:jc w:val="both"/>
      </w:pPr>
      <w:r w:rsidRPr="00184459">
        <w:t xml:space="preserve">A </w:t>
      </w:r>
      <w:r w:rsidRPr="00AF6C35">
        <w:rPr>
          <w:b/>
        </w:rPr>
        <w:t>web service</w:t>
      </w:r>
      <w:r w:rsidRPr="00184459">
        <w:t xml:space="preserve"> </w:t>
      </w:r>
      <w:r w:rsidR="0043673E">
        <w:t>that will return XML instance documents to</w:t>
      </w:r>
      <w:r w:rsidRPr="00184459">
        <w:t xml:space="preserve"> validate</w:t>
      </w:r>
    </w:p>
    <w:p w:rsidR="00184459" w:rsidRPr="00184459" w:rsidRDefault="0043673E" w:rsidP="00AF6C35">
      <w:pPr>
        <w:pStyle w:val="ListParagraph"/>
        <w:numPr>
          <w:ilvl w:val="0"/>
          <w:numId w:val="11"/>
        </w:numPr>
        <w:jc w:val="both"/>
      </w:pPr>
      <w:r>
        <w:t>XML</w:t>
      </w:r>
      <w:r w:rsidR="00184459" w:rsidRPr="00184459">
        <w:t xml:space="preserve"> </w:t>
      </w:r>
      <w:r w:rsidR="00184459" w:rsidRPr="00AF6C35">
        <w:rPr>
          <w:b/>
        </w:rPr>
        <w:t>schema</w:t>
      </w:r>
      <w:r>
        <w:t xml:space="preserve"> documents to which the instance is intended to conform. </w:t>
      </w:r>
      <w:r w:rsidR="00184459" w:rsidRPr="00184459">
        <w:t>Schema for XML documents are usually stored using the .xsd file extension</w:t>
      </w:r>
      <w:r>
        <w:t xml:space="preserve">. </w:t>
      </w:r>
      <w:r w:rsidR="00184459" w:rsidRPr="00184459">
        <w:t xml:space="preserve">As mentioned in Section 1.2.1, AASG schemas are located </w:t>
      </w:r>
      <w:proofErr w:type="gramStart"/>
      <w:r w:rsidR="00184459" w:rsidRPr="00184459">
        <w:t>at  http</w:t>
      </w:r>
      <w:proofErr w:type="gramEnd"/>
      <w:r w:rsidR="00184459" w:rsidRPr="00184459">
        <w:t>://schemas.usgin.org/schemas/</w:t>
      </w:r>
      <w:r>
        <w:t>.</w:t>
      </w:r>
    </w:p>
    <w:p w:rsidR="00B974D0" w:rsidRPr="001848F8" w:rsidRDefault="00184459" w:rsidP="001848F8">
      <w:pPr>
        <w:pStyle w:val="ListParagraph"/>
        <w:numPr>
          <w:ilvl w:val="0"/>
          <w:numId w:val="11"/>
        </w:numPr>
        <w:pPrChange w:id="30" w:author="Stephen M Richard" w:date="2012-03-23T20:29:00Z">
          <w:pPr>
            <w:pStyle w:val="ListParagraph"/>
            <w:numPr>
              <w:numId w:val="11"/>
            </w:numPr>
            <w:ind w:hanging="360"/>
            <w:jc w:val="both"/>
          </w:pPr>
        </w:pPrChange>
      </w:pPr>
      <w:r w:rsidRPr="001848F8">
        <w:t xml:space="preserve">A software package </w:t>
      </w:r>
      <w:r w:rsidR="0043673E" w:rsidRPr="001848F8">
        <w:t>that does</w:t>
      </w:r>
      <w:r w:rsidRPr="001848F8">
        <w:t xml:space="preserve"> XML schema validation</w:t>
      </w:r>
      <w:r w:rsidR="0043673E" w:rsidRPr="001848F8">
        <w:rPr>
          <w:rPrChange w:id="31" w:author="Stephen M Richard" w:date="2012-03-23T20:29:00Z">
            <w:rPr/>
          </w:rPrChange>
        </w:rPr>
        <w:t xml:space="preserve">. </w:t>
      </w:r>
      <w:r w:rsidRPr="001848F8">
        <w:rPr>
          <w:rPrChange w:id="32" w:author="Stephen M Richard" w:date="2012-03-23T20:29:00Z">
            <w:rPr/>
          </w:rPrChange>
        </w:rPr>
        <w:t xml:space="preserve">This document provides instructions for schema validation using XML Explorer (available at: </w:t>
      </w:r>
      <w:r w:rsidR="00B93B7E" w:rsidRPr="001848F8">
        <w:fldChar w:fldCharType="begin"/>
      </w:r>
      <w:r w:rsidR="00B93B7E" w:rsidRPr="001848F8">
        <w:rPr>
          <w:rPrChange w:id="33" w:author="Stephen M Richard" w:date="2012-03-23T20:29:00Z">
            <w:rPr/>
          </w:rPrChange>
        </w:rPr>
        <w:instrText xml:space="preserve"> HYPERLINK "http://xmlexplorer.codeplex.com/" </w:instrText>
      </w:r>
      <w:r w:rsidR="00B93B7E" w:rsidRPr="001848F8">
        <w:rPr>
          <w:rPrChange w:id="34" w:author="Stephen M Richard" w:date="2012-03-23T20:29:00Z">
            <w:rPr/>
          </w:rPrChange>
        </w:rPr>
        <w:fldChar w:fldCharType="separate"/>
      </w:r>
      <w:r w:rsidRPr="001848F8">
        <w:rPr>
          <w:rStyle w:val="Hyperlink"/>
          <w:rPrChange w:id="35" w:author="Stephen M Richard" w:date="2012-03-23T20:29:00Z">
            <w:rPr>
              <w:rStyle w:val="Hyperlink"/>
              <w:rFonts w:cstheme="minorHAnsi"/>
              <w:sz w:val="18"/>
              <w:szCs w:val="18"/>
            </w:rPr>
          </w:rPrChange>
        </w:rPr>
        <w:t>http://xmlexplorer.codeplex.com/</w:t>
      </w:r>
      <w:r w:rsidR="00B93B7E" w:rsidRPr="001848F8">
        <w:rPr>
          <w:rPrChange w:id="36" w:author="Stephen M Richard" w:date="2012-03-23T20:29:00Z">
            <w:rPr>
              <w:rStyle w:val="Hyperlink"/>
              <w:rFonts w:cstheme="minorHAnsi"/>
              <w:sz w:val="18"/>
              <w:szCs w:val="18"/>
            </w:rPr>
          </w:rPrChange>
        </w:rPr>
        <w:fldChar w:fldCharType="end"/>
      </w:r>
      <w:r w:rsidRPr="001848F8">
        <w:t xml:space="preserve">)    </w:t>
      </w:r>
    </w:p>
    <w:p w:rsidR="00EA6894" w:rsidRPr="00E84A04" w:rsidRDefault="00B974D0" w:rsidP="00AF6C35">
      <w:pPr>
        <w:pStyle w:val="ListParagraph"/>
        <w:numPr>
          <w:ilvl w:val="0"/>
          <w:numId w:val="11"/>
        </w:numPr>
        <w:jc w:val="both"/>
      </w:pPr>
      <w:r>
        <w:t>Basic understanding of XML syntax, namespaces and data types.</w:t>
      </w:r>
      <w:r w:rsidR="00184459" w:rsidRPr="00184459">
        <w:t xml:space="preserve">                                                                                                                                                                                       </w:t>
      </w:r>
    </w:p>
    <w:p w:rsidR="004B5C02" w:rsidRPr="00881CF7" w:rsidRDefault="004B5C02" w:rsidP="004B5C02">
      <w:pPr>
        <w:pStyle w:val="Heading2"/>
        <w:ind w:right="144"/>
        <w:rPr>
          <w:rFonts w:asciiTheme="minorHAnsi" w:hAnsiTheme="minorHAnsi" w:cstheme="minorHAnsi"/>
        </w:rPr>
      </w:pPr>
      <w:bookmarkStart w:id="37" w:name="_Toc319045848"/>
      <w:r>
        <w:rPr>
          <w:rFonts w:asciiTheme="minorHAnsi" w:hAnsiTheme="minorHAnsi" w:cstheme="minorHAnsi"/>
        </w:rPr>
        <w:t xml:space="preserve">Section 2.2: </w:t>
      </w:r>
      <w:r w:rsidR="0043673E">
        <w:rPr>
          <w:rFonts w:asciiTheme="minorHAnsi" w:hAnsiTheme="minorHAnsi" w:cstheme="minorHAnsi"/>
        </w:rPr>
        <w:t>Accessing the</w:t>
      </w:r>
      <w:r>
        <w:rPr>
          <w:rFonts w:asciiTheme="minorHAnsi" w:hAnsiTheme="minorHAnsi" w:cstheme="minorHAnsi"/>
        </w:rPr>
        <w:t xml:space="preserve"> appropriate schema</w:t>
      </w:r>
      <w:bookmarkEnd w:id="37"/>
    </w:p>
    <w:p w:rsidR="00B974D0" w:rsidDel="000E65EE" w:rsidRDefault="004B5C02">
      <w:pPr>
        <w:rPr>
          <w:del w:id="38" w:author="Christy Caudill" w:date="2012-03-12T13:37:00Z"/>
        </w:rPr>
      </w:pPr>
      <w:r>
        <w:t>Your first step</w:t>
      </w:r>
      <w:r w:rsidR="0043673E">
        <w:t xml:space="preserve"> is to inspect the root element in an xml document obtained from the service you are testing.</w:t>
      </w:r>
      <w:r w:rsidR="00B974D0">
        <w:t xml:space="preserve"> Since we are using OGC WFS as the basis for this tutorial, this root element will be wfs</w:t>
      </w:r>
      <w:proofErr w:type="gramStart"/>
      <w:r w:rsidR="00B974D0">
        <w:t>:FeatureCollection</w:t>
      </w:r>
      <w:proofErr w:type="gramEnd"/>
      <w:r w:rsidR="00B974D0">
        <w:t>.  The root element will have a collection of attributes that def</w:t>
      </w:r>
      <w:r w:rsidR="00BB06C3">
        <w:t xml:space="preserve">ine namespaces for xml </w:t>
      </w:r>
      <w:proofErr w:type="spellStart"/>
      <w:r w:rsidR="00BB06C3">
        <w:t>elements</w:t>
      </w:r>
      <w:del w:id="39" w:author="Christy Caudill" w:date="2012-03-12T13:37:00Z">
        <w:r w:rsidR="00BB06C3" w:rsidDel="000E65EE">
          <w:delText>.</w:delText>
        </w:r>
      </w:del>
    </w:p>
    <w:p w:rsidR="004B5C02" w:rsidRPr="00D02C28" w:rsidRDefault="000E65EE">
      <w:ins w:id="40" w:author="Christy Caudill" w:date="2012-03-12T13:37:00Z">
        <w:r>
          <w:t>The</w:t>
        </w:r>
        <w:proofErr w:type="spellEnd"/>
        <w:r>
          <w:t xml:space="preserve"> next step </w:t>
        </w:r>
      </w:ins>
      <w:del w:id="41" w:author="Christy Caudill" w:date="2012-03-12T13:37:00Z">
        <w:r w:rsidR="004B5C02" w:rsidDel="000E65EE">
          <w:delText xml:space="preserve"> </w:delText>
        </w:r>
      </w:del>
      <w:r w:rsidR="004B5C02">
        <w:t>in the schema validation process will be to download the schema against which you will validate your web service.</w:t>
      </w:r>
    </w:p>
    <w:p w:rsidR="004B5C02" w:rsidRPr="008A5E13" w:rsidRDefault="00F63788" w:rsidP="004B5C02">
      <w:pPr>
        <w:pStyle w:val="ListParagraph"/>
        <w:numPr>
          <w:ilvl w:val="0"/>
          <w:numId w:val="7"/>
        </w:numPr>
        <w:rPr>
          <w:rFonts w:cstheme="minorHAnsi"/>
          <w:sz w:val="18"/>
          <w:szCs w:val="18"/>
        </w:rPr>
      </w:pPr>
      <w:r>
        <w:rPr>
          <w:rFonts w:cstheme="minorHAnsi"/>
          <w:sz w:val="18"/>
          <w:szCs w:val="18"/>
        </w:rPr>
        <w:t>In</w:t>
      </w:r>
      <w:r w:rsidR="004B5C02" w:rsidRPr="008A5E13">
        <w:rPr>
          <w:rFonts w:cstheme="minorHAnsi"/>
          <w:sz w:val="18"/>
          <w:szCs w:val="18"/>
        </w:rPr>
        <w:t xml:space="preserve"> your web browser navigate to </w:t>
      </w:r>
      <w:hyperlink r:id="rId15" w:history="1">
        <w:r w:rsidR="004B5C02" w:rsidRPr="008A5E13">
          <w:rPr>
            <w:rStyle w:val="Hyperlink"/>
            <w:rFonts w:cstheme="minorHAnsi"/>
            <w:sz w:val="18"/>
            <w:szCs w:val="18"/>
          </w:rPr>
          <w:t>http://schemas.usgin.org/schemas/</w:t>
        </w:r>
      </w:hyperlink>
    </w:p>
    <w:p w:rsidR="004B5C02" w:rsidRPr="00AF6C35" w:rsidRDefault="004B5C02" w:rsidP="00AF6C35">
      <w:pPr>
        <w:pStyle w:val="ListParagraph"/>
        <w:numPr>
          <w:ilvl w:val="0"/>
          <w:numId w:val="7"/>
        </w:numPr>
        <w:rPr>
          <w:rFonts w:cstheme="minorHAnsi"/>
          <w:sz w:val="18"/>
          <w:szCs w:val="18"/>
        </w:rPr>
      </w:pPr>
      <w:r>
        <w:rPr>
          <w:rFonts w:cstheme="minorHAnsi"/>
          <w:sz w:val="18"/>
          <w:szCs w:val="18"/>
        </w:rPr>
        <w:t>Click the appropriate schema</w:t>
      </w:r>
    </w:p>
    <w:p w:rsidR="004B5C02" w:rsidRDefault="004B5C02" w:rsidP="004B5C02">
      <w:pPr>
        <w:pStyle w:val="ListParagraph"/>
        <w:numPr>
          <w:ilvl w:val="1"/>
          <w:numId w:val="7"/>
        </w:numPr>
        <w:rPr>
          <w:rFonts w:cstheme="minorHAnsi"/>
          <w:sz w:val="18"/>
          <w:szCs w:val="18"/>
        </w:rPr>
      </w:pPr>
      <w:r>
        <w:rPr>
          <w:rFonts w:cstheme="minorHAnsi"/>
          <w:sz w:val="18"/>
          <w:szCs w:val="18"/>
        </w:rPr>
        <w:t>The appropriate schema will usually correspond to the type of feature</w:t>
      </w:r>
      <w:r w:rsidR="00F63788">
        <w:rPr>
          <w:rFonts w:cstheme="minorHAnsi"/>
          <w:sz w:val="18"/>
          <w:szCs w:val="18"/>
        </w:rPr>
        <w:t>s in your web service</w:t>
      </w:r>
      <w:r>
        <w:rPr>
          <w:rFonts w:cstheme="minorHAnsi"/>
          <w:sz w:val="18"/>
          <w:szCs w:val="18"/>
        </w:rPr>
        <w:t xml:space="preserve">  </w:t>
      </w:r>
    </w:p>
    <w:p w:rsidR="004B5C02" w:rsidRDefault="004B5C02" w:rsidP="004B5C02">
      <w:pPr>
        <w:pStyle w:val="ListParagraph"/>
        <w:numPr>
          <w:ilvl w:val="2"/>
          <w:numId w:val="7"/>
        </w:numPr>
        <w:rPr>
          <w:rFonts w:cstheme="minorHAnsi"/>
          <w:sz w:val="18"/>
          <w:szCs w:val="18"/>
        </w:rPr>
      </w:pPr>
      <w:r>
        <w:rPr>
          <w:rFonts w:cstheme="minorHAnsi"/>
          <w:sz w:val="18"/>
          <w:szCs w:val="18"/>
        </w:rPr>
        <w:t xml:space="preserve">For example: if </w:t>
      </w:r>
      <w:r w:rsidR="00F63788">
        <w:rPr>
          <w:rFonts w:cstheme="minorHAnsi"/>
          <w:sz w:val="18"/>
          <w:szCs w:val="18"/>
        </w:rPr>
        <w:t xml:space="preserve">your web service contains </w:t>
      </w:r>
      <w:proofErr w:type="spellStart"/>
      <w:r w:rsidR="00F63788">
        <w:rPr>
          <w:rFonts w:cstheme="minorHAnsi"/>
          <w:sz w:val="18"/>
          <w:szCs w:val="18"/>
        </w:rPr>
        <w:t>WellHeaders</w:t>
      </w:r>
      <w:proofErr w:type="spellEnd"/>
      <w:r>
        <w:rPr>
          <w:rFonts w:cstheme="minorHAnsi"/>
          <w:sz w:val="18"/>
          <w:szCs w:val="18"/>
        </w:rPr>
        <w:t xml:space="preserve">, then you will use the </w:t>
      </w:r>
      <w:proofErr w:type="spellStart"/>
      <w:r>
        <w:rPr>
          <w:rFonts w:cstheme="minorHAnsi"/>
          <w:sz w:val="18"/>
          <w:szCs w:val="18"/>
        </w:rPr>
        <w:t>WellHeader</w:t>
      </w:r>
      <w:proofErr w:type="spellEnd"/>
      <w:r>
        <w:rPr>
          <w:rFonts w:cstheme="minorHAnsi"/>
          <w:sz w:val="18"/>
          <w:szCs w:val="18"/>
        </w:rPr>
        <w:t xml:space="preserve"> schema to validate the </w:t>
      </w:r>
      <w:r w:rsidR="00F63788">
        <w:rPr>
          <w:rFonts w:cstheme="minorHAnsi"/>
          <w:sz w:val="18"/>
          <w:szCs w:val="18"/>
        </w:rPr>
        <w:t>web service</w:t>
      </w:r>
    </w:p>
    <w:p w:rsidR="004B5C02" w:rsidRDefault="004B5C02" w:rsidP="004B5C02">
      <w:pPr>
        <w:pStyle w:val="ListParagraph"/>
        <w:numPr>
          <w:ilvl w:val="1"/>
          <w:numId w:val="7"/>
        </w:numPr>
        <w:rPr>
          <w:rFonts w:cstheme="minorHAnsi"/>
          <w:sz w:val="18"/>
          <w:szCs w:val="18"/>
        </w:rPr>
      </w:pPr>
      <w:r>
        <w:rPr>
          <w:rFonts w:cstheme="minorHAnsi"/>
          <w:sz w:val="18"/>
          <w:szCs w:val="18"/>
        </w:rPr>
        <w:t>If you are unsure of the appropriate schema</w:t>
      </w:r>
      <w:r w:rsidR="007C7F46">
        <w:rPr>
          <w:rFonts w:cstheme="minorHAnsi"/>
          <w:sz w:val="18"/>
          <w:szCs w:val="18"/>
        </w:rPr>
        <w:t xml:space="preserve"> for your web service</w:t>
      </w:r>
      <w:r>
        <w:rPr>
          <w:rFonts w:cstheme="minorHAnsi"/>
          <w:sz w:val="18"/>
          <w:szCs w:val="18"/>
        </w:rPr>
        <w:t>, contact the Arizona Geological Survey</w:t>
      </w:r>
    </w:p>
    <w:p w:rsidR="004B5C02" w:rsidRPr="00D02C28" w:rsidRDefault="004B5C02" w:rsidP="004B5C02">
      <w:pPr>
        <w:pStyle w:val="ListParagraph"/>
        <w:numPr>
          <w:ilvl w:val="0"/>
          <w:numId w:val="7"/>
        </w:numPr>
        <w:rPr>
          <w:rFonts w:cstheme="minorHAnsi"/>
          <w:sz w:val="18"/>
          <w:szCs w:val="18"/>
        </w:rPr>
      </w:pPr>
      <w:r>
        <w:rPr>
          <w:rFonts w:cstheme="minorHAnsi"/>
          <w:sz w:val="18"/>
          <w:szCs w:val="18"/>
        </w:rPr>
        <w:t xml:space="preserve">After the schema appears in your web browser, click the </w:t>
      </w:r>
      <w:r>
        <w:rPr>
          <w:rFonts w:cstheme="minorHAnsi"/>
          <w:b/>
          <w:sz w:val="18"/>
          <w:szCs w:val="18"/>
        </w:rPr>
        <w:t xml:space="preserve">File </w:t>
      </w:r>
      <w:r>
        <w:rPr>
          <w:rFonts w:cstheme="minorHAnsi"/>
          <w:sz w:val="18"/>
          <w:szCs w:val="18"/>
        </w:rPr>
        <w:t xml:space="preserve">menu in your web browser and click </w:t>
      </w:r>
      <w:r>
        <w:rPr>
          <w:rFonts w:cstheme="minorHAnsi"/>
          <w:b/>
          <w:sz w:val="18"/>
          <w:szCs w:val="18"/>
        </w:rPr>
        <w:t xml:space="preserve">Save Page </w:t>
      </w:r>
      <w:proofErr w:type="gramStart"/>
      <w:r>
        <w:rPr>
          <w:rFonts w:cstheme="minorHAnsi"/>
          <w:b/>
          <w:sz w:val="18"/>
          <w:szCs w:val="18"/>
        </w:rPr>
        <w:t>As</w:t>
      </w:r>
      <w:proofErr w:type="gramEnd"/>
      <w:r>
        <w:rPr>
          <w:rFonts w:cstheme="minorHAnsi"/>
          <w:b/>
          <w:sz w:val="18"/>
          <w:szCs w:val="18"/>
        </w:rPr>
        <w:t>…</w:t>
      </w:r>
    </w:p>
    <w:p w:rsidR="004B5C02" w:rsidRPr="00D02C28" w:rsidRDefault="004B5C02" w:rsidP="004B5C02">
      <w:pPr>
        <w:pStyle w:val="ListParagraph"/>
        <w:numPr>
          <w:ilvl w:val="1"/>
          <w:numId w:val="7"/>
        </w:numPr>
        <w:rPr>
          <w:rFonts w:cstheme="minorHAnsi"/>
          <w:sz w:val="18"/>
          <w:szCs w:val="18"/>
        </w:rPr>
      </w:pPr>
      <w:r>
        <w:rPr>
          <w:rFonts w:cstheme="minorHAnsi"/>
          <w:sz w:val="18"/>
          <w:szCs w:val="18"/>
        </w:rPr>
        <w:t xml:space="preserve">Note </w:t>
      </w:r>
      <w:r w:rsidRPr="00422777">
        <w:rPr>
          <w:rFonts w:cstheme="minorHAnsi"/>
          <w:sz w:val="18"/>
          <w:szCs w:val="18"/>
        </w:rPr>
        <w:t xml:space="preserve">that some modern web browsers hide the menu bar by default; you might need to press the Alt key on your keyboard to </w:t>
      </w:r>
      <w:r w:rsidR="007C7F46">
        <w:rPr>
          <w:rFonts w:cstheme="minorHAnsi"/>
          <w:sz w:val="18"/>
          <w:szCs w:val="18"/>
        </w:rPr>
        <w:t xml:space="preserve">temporarily </w:t>
      </w:r>
      <w:r w:rsidRPr="00422777">
        <w:rPr>
          <w:rFonts w:cstheme="minorHAnsi"/>
          <w:sz w:val="18"/>
          <w:szCs w:val="18"/>
        </w:rPr>
        <w:t>reveal the menu bar</w:t>
      </w:r>
    </w:p>
    <w:p w:rsidR="004B5C02" w:rsidRDefault="004B5C02" w:rsidP="004B5C02">
      <w:pPr>
        <w:pStyle w:val="ListParagraph"/>
        <w:numPr>
          <w:ilvl w:val="0"/>
          <w:numId w:val="7"/>
        </w:numPr>
        <w:rPr>
          <w:rFonts w:cstheme="minorHAnsi"/>
          <w:sz w:val="18"/>
          <w:szCs w:val="18"/>
        </w:rPr>
      </w:pPr>
      <w:r>
        <w:rPr>
          <w:rFonts w:cstheme="minorHAnsi"/>
          <w:sz w:val="18"/>
          <w:szCs w:val="18"/>
        </w:rPr>
        <w:t>Save the schema to a directory on your computer you intend to use for schema validation</w:t>
      </w:r>
    </w:p>
    <w:p w:rsidR="004B5C02" w:rsidRDefault="004B5C02" w:rsidP="004B5C02">
      <w:pPr>
        <w:pStyle w:val="ListParagraph"/>
        <w:numPr>
          <w:ilvl w:val="1"/>
          <w:numId w:val="7"/>
        </w:numPr>
        <w:rPr>
          <w:rFonts w:cstheme="minorHAnsi"/>
          <w:sz w:val="18"/>
          <w:szCs w:val="18"/>
        </w:rPr>
      </w:pPr>
      <w:r>
        <w:rPr>
          <w:rFonts w:cstheme="minorHAnsi"/>
          <w:sz w:val="18"/>
          <w:szCs w:val="18"/>
        </w:rPr>
        <w:t>XML schema documents use the .xsd file extension</w:t>
      </w:r>
    </w:p>
    <w:p w:rsidR="00EA6894" w:rsidRPr="00881CF7" w:rsidRDefault="00E84A04" w:rsidP="00513D14">
      <w:pPr>
        <w:pStyle w:val="Heading2"/>
        <w:ind w:right="144"/>
        <w:rPr>
          <w:rFonts w:asciiTheme="minorHAnsi" w:hAnsiTheme="minorHAnsi" w:cstheme="minorHAnsi"/>
        </w:rPr>
      </w:pPr>
      <w:bookmarkStart w:id="42" w:name="_Toc319045849"/>
      <w:r>
        <w:rPr>
          <w:rFonts w:asciiTheme="minorHAnsi" w:hAnsiTheme="minorHAnsi" w:cstheme="minorHAnsi"/>
        </w:rPr>
        <w:t>Section 2.</w:t>
      </w:r>
      <w:r w:rsidR="004B5C02">
        <w:rPr>
          <w:rFonts w:asciiTheme="minorHAnsi" w:hAnsiTheme="minorHAnsi" w:cstheme="minorHAnsi"/>
        </w:rPr>
        <w:t>3</w:t>
      </w:r>
      <w:r>
        <w:rPr>
          <w:rFonts w:asciiTheme="minorHAnsi" w:hAnsiTheme="minorHAnsi" w:cstheme="minorHAnsi"/>
        </w:rPr>
        <w:t xml:space="preserve">: </w:t>
      </w:r>
      <w:r w:rsidR="00EA6894" w:rsidRPr="00881CF7">
        <w:rPr>
          <w:rFonts w:asciiTheme="minorHAnsi" w:hAnsiTheme="minorHAnsi" w:cstheme="minorHAnsi"/>
        </w:rPr>
        <w:t xml:space="preserve">Performing a </w:t>
      </w:r>
      <w:proofErr w:type="spellStart"/>
      <w:r w:rsidR="00457919">
        <w:rPr>
          <w:rFonts w:asciiTheme="minorHAnsi" w:hAnsiTheme="minorHAnsi" w:cstheme="minorHAnsi"/>
        </w:rPr>
        <w:t>G</w:t>
      </w:r>
      <w:r w:rsidR="00457919" w:rsidRPr="00881CF7">
        <w:rPr>
          <w:rFonts w:asciiTheme="minorHAnsi" w:hAnsiTheme="minorHAnsi" w:cstheme="minorHAnsi"/>
        </w:rPr>
        <w:t>etFeature</w:t>
      </w:r>
      <w:proofErr w:type="spellEnd"/>
      <w:r w:rsidR="00457919" w:rsidRPr="00881CF7">
        <w:rPr>
          <w:rFonts w:asciiTheme="minorHAnsi" w:hAnsiTheme="minorHAnsi" w:cstheme="minorHAnsi"/>
        </w:rPr>
        <w:t xml:space="preserve"> </w:t>
      </w:r>
      <w:r w:rsidR="00EA6894" w:rsidRPr="00881CF7">
        <w:rPr>
          <w:rFonts w:asciiTheme="minorHAnsi" w:hAnsiTheme="minorHAnsi" w:cstheme="minorHAnsi"/>
        </w:rPr>
        <w:t>Request</w:t>
      </w:r>
      <w:bookmarkEnd w:id="42"/>
    </w:p>
    <w:p w:rsidR="009C5FB6" w:rsidRPr="00D02C28" w:rsidRDefault="00F63788" w:rsidP="009C5FB6">
      <w:pPr>
        <w:ind w:right="144"/>
        <w:rPr>
          <w:rFonts w:cstheme="minorHAnsi"/>
          <w:b/>
          <w:sz w:val="18"/>
          <w:szCs w:val="18"/>
        </w:rPr>
      </w:pPr>
      <w:r>
        <w:rPr>
          <w:rFonts w:cstheme="minorHAnsi"/>
          <w:sz w:val="18"/>
          <w:szCs w:val="18"/>
        </w:rPr>
        <w:t>To validate your</w:t>
      </w:r>
      <w:r w:rsidR="00933756">
        <w:rPr>
          <w:rFonts w:cstheme="minorHAnsi"/>
          <w:sz w:val="18"/>
          <w:szCs w:val="18"/>
        </w:rPr>
        <w:t xml:space="preserve"> web service against the schema you just downloaded</w:t>
      </w:r>
      <w:r w:rsidR="00D66B19" w:rsidRPr="00881CF7">
        <w:rPr>
          <w:rFonts w:cstheme="minorHAnsi"/>
          <w:sz w:val="18"/>
          <w:szCs w:val="18"/>
        </w:rPr>
        <w:t xml:space="preserve">, </w:t>
      </w:r>
      <w:r w:rsidR="00881CF7" w:rsidRPr="00881CF7">
        <w:rPr>
          <w:rFonts w:cstheme="minorHAnsi"/>
          <w:sz w:val="18"/>
          <w:szCs w:val="18"/>
        </w:rPr>
        <w:t xml:space="preserve">you will need to </w:t>
      </w:r>
      <w:r w:rsidR="00253B3C">
        <w:rPr>
          <w:rFonts w:cstheme="minorHAnsi"/>
          <w:sz w:val="18"/>
          <w:szCs w:val="18"/>
        </w:rPr>
        <w:t>submit</w:t>
      </w:r>
      <w:r w:rsidR="00253B3C" w:rsidRPr="00881CF7">
        <w:rPr>
          <w:rFonts w:cstheme="minorHAnsi"/>
          <w:sz w:val="18"/>
          <w:szCs w:val="18"/>
        </w:rPr>
        <w:t xml:space="preserve"> </w:t>
      </w:r>
      <w:r w:rsidR="00C76A71" w:rsidRPr="00881CF7">
        <w:rPr>
          <w:rFonts w:cstheme="minorHAnsi"/>
          <w:sz w:val="18"/>
          <w:szCs w:val="18"/>
        </w:rPr>
        <w:t xml:space="preserve">a </w:t>
      </w:r>
      <w:proofErr w:type="spellStart"/>
      <w:r w:rsidR="00457919">
        <w:rPr>
          <w:rFonts w:cstheme="minorHAnsi"/>
          <w:b/>
          <w:sz w:val="18"/>
          <w:szCs w:val="18"/>
        </w:rPr>
        <w:t>G</w:t>
      </w:r>
      <w:r w:rsidR="00253B3C">
        <w:rPr>
          <w:rFonts w:cstheme="minorHAnsi"/>
          <w:b/>
          <w:sz w:val="18"/>
          <w:szCs w:val="18"/>
        </w:rPr>
        <w:t>etFeature</w:t>
      </w:r>
      <w:proofErr w:type="spellEnd"/>
      <w:r w:rsidR="00253B3C">
        <w:rPr>
          <w:rFonts w:cstheme="minorHAnsi"/>
          <w:sz w:val="18"/>
          <w:szCs w:val="18"/>
        </w:rPr>
        <w:t xml:space="preserve"> request to</w:t>
      </w:r>
      <w:r w:rsidR="00DB36C3">
        <w:rPr>
          <w:rFonts w:cstheme="minorHAnsi"/>
          <w:sz w:val="18"/>
          <w:szCs w:val="18"/>
        </w:rPr>
        <w:t xml:space="preserve"> your </w:t>
      </w:r>
      <w:r w:rsidR="00933756">
        <w:rPr>
          <w:rFonts w:cstheme="minorHAnsi"/>
          <w:sz w:val="18"/>
          <w:szCs w:val="18"/>
        </w:rPr>
        <w:t>desired web service.</w:t>
      </w:r>
      <w:r w:rsidR="009C5FB6">
        <w:rPr>
          <w:rFonts w:cstheme="minorHAnsi"/>
          <w:sz w:val="18"/>
          <w:szCs w:val="18"/>
        </w:rPr>
        <w:t xml:space="preserve"> </w:t>
      </w:r>
      <w:r w:rsidR="009C5FB6" w:rsidRPr="00D02C28">
        <w:rPr>
          <w:rFonts w:cstheme="minorHAnsi"/>
          <w:b/>
          <w:sz w:val="18"/>
          <w:szCs w:val="18"/>
        </w:rPr>
        <w:t xml:space="preserve">To perform a </w:t>
      </w:r>
      <w:proofErr w:type="spellStart"/>
      <w:r w:rsidR="009C5FB6" w:rsidRPr="00D02C28">
        <w:rPr>
          <w:rFonts w:cstheme="minorHAnsi"/>
          <w:b/>
          <w:sz w:val="18"/>
          <w:szCs w:val="18"/>
        </w:rPr>
        <w:t>GetFeature</w:t>
      </w:r>
      <w:proofErr w:type="spellEnd"/>
      <w:r w:rsidR="009C5FB6" w:rsidRPr="00D02C28">
        <w:rPr>
          <w:rFonts w:cstheme="minorHAnsi"/>
          <w:b/>
          <w:sz w:val="18"/>
          <w:szCs w:val="18"/>
        </w:rPr>
        <w:t xml:space="preserve"> request, simply enter your </w:t>
      </w:r>
      <w:proofErr w:type="spellStart"/>
      <w:r w:rsidR="009C5FB6" w:rsidRPr="00D02C28">
        <w:rPr>
          <w:rFonts w:cstheme="minorHAnsi"/>
          <w:b/>
          <w:sz w:val="18"/>
          <w:szCs w:val="18"/>
        </w:rPr>
        <w:t>GetFeature</w:t>
      </w:r>
      <w:proofErr w:type="spellEnd"/>
      <w:r w:rsidR="009C5FB6" w:rsidRPr="00D02C28">
        <w:rPr>
          <w:rFonts w:cstheme="minorHAnsi"/>
          <w:b/>
          <w:sz w:val="18"/>
          <w:szCs w:val="18"/>
        </w:rPr>
        <w:t xml:space="preserve"> request into a web browser in the same manner as you would a standard URL.</w:t>
      </w:r>
    </w:p>
    <w:p w:rsidR="00253B3C" w:rsidRDefault="00253B3C" w:rsidP="00D469B1">
      <w:pPr>
        <w:ind w:right="144"/>
        <w:rPr>
          <w:rFonts w:cstheme="minorHAnsi"/>
          <w:sz w:val="18"/>
          <w:szCs w:val="18"/>
        </w:rPr>
      </w:pPr>
      <w:r>
        <w:rPr>
          <w:rFonts w:cstheme="minorHAnsi"/>
          <w:sz w:val="18"/>
          <w:szCs w:val="18"/>
        </w:rPr>
        <w:t xml:space="preserve">A </w:t>
      </w:r>
      <w:proofErr w:type="spellStart"/>
      <w:r>
        <w:rPr>
          <w:rFonts w:cstheme="minorHAnsi"/>
          <w:sz w:val="18"/>
          <w:szCs w:val="18"/>
        </w:rPr>
        <w:t>getFeature</w:t>
      </w:r>
      <w:proofErr w:type="spellEnd"/>
      <w:r>
        <w:rPr>
          <w:rFonts w:cstheme="minorHAnsi"/>
          <w:sz w:val="18"/>
          <w:szCs w:val="18"/>
        </w:rPr>
        <w:t xml:space="preserve"> request</w:t>
      </w:r>
      <w:r w:rsidR="00762968">
        <w:rPr>
          <w:rFonts w:cstheme="minorHAnsi"/>
          <w:sz w:val="18"/>
          <w:szCs w:val="18"/>
        </w:rPr>
        <w:t xml:space="preserve"> is a </w:t>
      </w:r>
      <w:r w:rsidR="00762968">
        <w:rPr>
          <w:rFonts w:cstheme="minorHAnsi"/>
          <w:b/>
          <w:sz w:val="18"/>
          <w:szCs w:val="18"/>
        </w:rPr>
        <w:t xml:space="preserve">WFS </w:t>
      </w:r>
      <w:r w:rsidR="00762968" w:rsidRPr="00762968">
        <w:rPr>
          <w:rFonts w:cstheme="minorHAnsi"/>
          <w:b/>
          <w:sz w:val="18"/>
          <w:szCs w:val="18"/>
        </w:rPr>
        <w:t>request</w:t>
      </w:r>
      <w:r w:rsidR="00762968">
        <w:rPr>
          <w:rFonts w:cstheme="minorHAnsi"/>
          <w:sz w:val="18"/>
          <w:szCs w:val="18"/>
        </w:rPr>
        <w:t xml:space="preserve"> – that is, a </w:t>
      </w:r>
      <w:r w:rsidR="00762968" w:rsidRPr="00762968">
        <w:rPr>
          <w:rFonts w:cstheme="minorHAnsi"/>
          <w:sz w:val="18"/>
          <w:szCs w:val="18"/>
        </w:rPr>
        <w:t>request</w:t>
      </w:r>
      <w:r w:rsidR="00762968">
        <w:rPr>
          <w:rFonts w:cstheme="minorHAnsi"/>
          <w:sz w:val="18"/>
          <w:szCs w:val="18"/>
        </w:rPr>
        <w:t xml:space="preserve"> for data from a web feature service (WFS). A </w:t>
      </w:r>
      <w:proofErr w:type="spellStart"/>
      <w:r w:rsidR="00457919">
        <w:rPr>
          <w:rFonts w:cstheme="minorHAnsi"/>
          <w:sz w:val="18"/>
          <w:szCs w:val="18"/>
        </w:rPr>
        <w:t>G</w:t>
      </w:r>
      <w:r w:rsidR="00762968">
        <w:rPr>
          <w:rFonts w:cstheme="minorHAnsi"/>
          <w:sz w:val="18"/>
          <w:szCs w:val="18"/>
        </w:rPr>
        <w:t>etFeature</w:t>
      </w:r>
      <w:proofErr w:type="spellEnd"/>
      <w:r w:rsidR="00762968">
        <w:rPr>
          <w:rFonts w:cstheme="minorHAnsi"/>
          <w:sz w:val="18"/>
          <w:szCs w:val="18"/>
        </w:rPr>
        <w:t xml:space="preserve"> request</w:t>
      </w:r>
      <w:r>
        <w:rPr>
          <w:rFonts w:cstheme="minorHAnsi"/>
          <w:sz w:val="18"/>
          <w:szCs w:val="18"/>
        </w:rPr>
        <w:t xml:space="preserve"> returns an XML repres</w:t>
      </w:r>
      <w:r w:rsidR="00E24AA7">
        <w:rPr>
          <w:rFonts w:cstheme="minorHAnsi"/>
          <w:sz w:val="18"/>
          <w:szCs w:val="18"/>
        </w:rPr>
        <w:t>entation of the attributes of features</w:t>
      </w:r>
      <w:r>
        <w:rPr>
          <w:rFonts w:cstheme="minorHAnsi"/>
          <w:sz w:val="18"/>
          <w:szCs w:val="18"/>
        </w:rPr>
        <w:t xml:space="preserve"> in the web service.</w:t>
      </w:r>
    </w:p>
    <w:p w:rsidR="00E24AA7" w:rsidRDefault="00E24AA7" w:rsidP="00D469B1">
      <w:pPr>
        <w:ind w:right="144"/>
        <w:rPr>
          <w:rFonts w:cstheme="minorHAnsi"/>
          <w:sz w:val="18"/>
          <w:szCs w:val="18"/>
        </w:rPr>
      </w:pPr>
      <w:r>
        <w:rPr>
          <w:rFonts w:cstheme="minorHAnsi"/>
          <w:sz w:val="18"/>
          <w:szCs w:val="18"/>
        </w:rPr>
        <w:t xml:space="preserve">Note: </w:t>
      </w:r>
      <w:r w:rsidR="002A478B">
        <w:rPr>
          <w:rFonts w:cstheme="minorHAnsi"/>
          <w:sz w:val="18"/>
          <w:szCs w:val="18"/>
        </w:rPr>
        <w:t xml:space="preserve">large web services can have tens of thousands of features, so an unfiltered </w:t>
      </w:r>
      <w:proofErr w:type="spellStart"/>
      <w:r w:rsidR="00457919">
        <w:rPr>
          <w:rFonts w:cstheme="minorHAnsi"/>
          <w:sz w:val="18"/>
          <w:szCs w:val="18"/>
        </w:rPr>
        <w:t>G</w:t>
      </w:r>
      <w:r w:rsidR="002A478B">
        <w:rPr>
          <w:rFonts w:cstheme="minorHAnsi"/>
          <w:sz w:val="18"/>
          <w:szCs w:val="18"/>
        </w:rPr>
        <w:t>etFeature</w:t>
      </w:r>
      <w:proofErr w:type="spellEnd"/>
      <w:r w:rsidR="002A478B">
        <w:rPr>
          <w:rFonts w:cstheme="minorHAnsi"/>
          <w:sz w:val="18"/>
          <w:szCs w:val="18"/>
        </w:rPr>
        <w:t xml:space="preserve"> request can be very demanding in terms of bandwidth and system resources. </w:t>
      </w:r>
      <w:r>
        <w:rPr>
          <w:rFonts w:cstheme="minorHAnsi"/>
          <w:sz w:val="18"/>
          <w:szCs w:val="18"/>
        </w:rPr>
        <w:t xml:space="preserve">When entering </w:t>
      </w:r>
      <w:proofErr w:type="spellStart"/>
      <w:r w:rsidR="00457919">
        <w:rPr>
          <w:rFonts w:cstheme="minorHAnsi"/>
          <w:sz w:val="18"/>
          <w:szCs w:val="18"/>
        </w:rPr>
        <w:t>G</w:t>
      </w:r>
      <w:r>
        <w:rPr>
          <w:rFonts w:cstheme="minorHAnsi"/>
          <w:sz w:val="18"/>
          <w:szCs w:val="18"/>
        </w:rPr>
        <w:t>etFeature</w:t>
      </w:r>
      <w:proofErr w:type="spellEnd"/>
      <w:r>
        <w:rPr>
          <w:rFonts w:cstheme="minorHAnsi"/>
          <w:sz w:val="18"/>
          <w:szCs w:val="18"/>
        </w:rPr>
        <w:t xml:space="preserve"> requests into a web browser, it is possible to filter the results of the request by appending conditions to the </w:t>
      </w:r>
      <w:proofErr w:type="spellStart"/>
      <w:r w:rsidR="00457919">
        <w:rPr>
          <w:rFonts w:cstheme="minorHAnsi"/>
          <w:sz w:val="18"/>
          <w:szCs w:val="18"/>
        </w:rPr>
        <w:t>G</w:t>
      </w:r>
      <w:r>
        <w:rPr>
          <w:rFonts w:cstheme="minorHAnsi"/>
          <w:sz w:val="18"/>
          <w:szCs w:val="18"/>
        </w:rPr>
        <w:t>etFeature</w:t>
      </w:r>
      <w:proofErr w:type="spellEnd"/>
      <w:r>
        <w:rPr>
          <w:rFonts w:cstheme="minorHAnsi"/>
          <w:sz w:val="18"/>
          <w:szCs w:val="18"/>
        </w:rPr>
        <w:t xml:space="preserve"> request, but doing so is difficult because the filter syntax for </w:t>
      </w:r>
      <w:proofErr w:type="spellStart"/>
      <w:r w:rsidR="00457919">
        <w:rPr>
          <w:rFonts w:cstheme="minorHAnsi"/>
          <w:sz w:val="18"/>
          <w:szCs w:val="18"/>
        </w:rPr>
        <w:t>G</w:t>
      </w:r>
      <w:r>
        <w:rPr>
          <w:rFonts w:cstheme="minorHAnsi"/>
          <w:sz w:val="18"/>
          <w:szCs w:val="18"/>
        </w:rPr>
        <w:t>etFeature</w:t>
      </w:r>
      <w:proofErr w:type="spellEnd"/>
      <w:r>
        <w:rPr>
          <w:rFonts w:cstheme="minorHAnsi"/>
          <w:sz w:val="18"/>
          <w:szCs w:val="18"/>
        </w:rPr>
        <w:t xml:space="preserve"> requests is complicated.</w:t>
      </w:r>
    </w:p>
    <w:p w:rsidR="00E24AA7" w:rsidRPr="00881CF7" w:rsidRDefault="00E24AA7" w:rsidP="00AF6C35">
      <w:pPr>
        <w:pStyle w:val="Heading3"/>
        <w:rPr>
          <w:rFonts w:asciiTheme="minorHAnsi" w:hAnsiTheme="minorHAnsi" w:cstheme="minorHAnsi"/>
        </w:rPr>
      </w:pPr>
      <w:bookmarkStart w:id="43" w:name="_Toc319045850"/>
      <w:r>
        <w:rPr>
          <w:rFonts w:asciiTheme="minorHAnsi" w:hAnsiTheme="minorHAnsi" w:cstheme="minorHAnsi"/>
        </w:rPr>
        <w:t>Section 2.</w:t>
      </w:r>
      <w:r w:rsidR="009C5FB6">
        <w:rPr>
          <w:rFonts w:asciiTheme="minorHAnsi" w:hAnsiTheme="minorHAnsi" w:cstheme="minorHAnsi"/>
        </w:rPr>
        <w:t>3</w:t>
      </w:r>
      <w:r>
        <w:rPr>
          <w:rFonts w:asciiTheme="minorHAnsi" w:hAnsiTheme="minorHAnsi" w:cstheme="minorHAnsi"/>
        </w:rPr>
        <w:t xml:space="preserve">.1: </w:t>
      </w:r>
      <w:proofErr w:type="spellStart"/>
      <w:r w:rsidR="00457919">
        <w:rPr>
          <w:rFonts w:asciiTheme="minorHAnsi" w:hAnsiTheme="minorHAnsi" w:cstheme="minorHAnsi"/>
        </w:rPr>
        <w:t>G</w:t>
      </w:r>
      <w:r w:rsidR="007227B1">
        <w:rPr>
          <w:rFonts w:asciiTheme="minorHAnsi" w:hAnsiTheme="minorHAnsi" w:cstheme="minorHAnsi"/>
        </w:rPr>
        <w:t>etFeature</w:t>
      </w:r>
      <w:proofErr w:type="spellEnd"/>
      <w:r w:rsidR="007227B1">
        <w:rPr>
          <w:rFonts w:asciiTheme="minorHAnsi" w:hAnsiTheme="minorHAnsi" w:cstheme="minorHAnsi"/>
        </w:rPr>
        <w:t xml:space="preserve"> requests and </w:t>
      </w:r>
      <w:r>
        <w:rPr>
          <w:rFonts w:asciiTheme="minorHAnsi" w:hAnsiTheme="minorHAnsi" w:cstheme="minorHAnsi"/>
        </w:rPr>
        <w:t>XML Documents</w:t>
      </w:r>
      <w:bookmarkEnd w:id="43"/>
    </w:p>
    <w:p w:rsidR="00E24AA7" w:rsidRDefault="00E24AA7" w:rsidP="00D469B1">
      <w:pPr>
        <w:ind w:right="144"/>
        <w:rPr>
          <w:rFonts w:cstheme="minorHAnsi"/>
          <w:sz w:val="18"/>
          <w:szCs w:val="18"/>
        </w:rPr>
      </w:pPr>
      <w:r>
        <w:rPr>
          <w:rFonts w:cstheme="minorHAnsi"/>
          <w:sz w:val="18"/>
          <w:szCs w:val="18"/>
        </w:rPr>
        <w:t xml:space="preserve">As indicated in Section 2.2, a </w:t>
      </w:r>
      <w:proofErr w:type="spellStart"/>
      <w:r w:rsidR="00457919">
        <w:rPr>
          <w:rFonts w:cstheme="minorHAnsi"/>
          <w:sz w:val="18"/>
          <w:szCs w:val="18"/>
        </w:rPr>
        <w:t>G</w:t>
      </w:r>
      <w:r>
        <w:rPr>
          <w:rFonts w:cstheme="minorHAnsi"/>
          <w:sz w:val="18"/>
          <w:szCs w:val="18"/>
        </w:rPr>
        <w:t>etFeature</w:t>
      </w:r>
      <w:proofErr w:type="spellEnd"/>
      <w:r>
        <w:rPr>
          <w:rFonts w:cstheme="minorHAnsi"/>
          <w:sz w:val="18"/>
          <w:szCs w:val="18"/>
        </w:rPr>
        <w:t xml:space="preserve"> request will return an </w:t>
      </w:r>
      <w:r w:rsidRPr="00AF6C35">
        <w:rPr>
          <w:rFonts w:cstheme="minorHAnsi"/>
          <w:b/>
          <w:sz w:val="18"/>
          <w:szCs w:val="18"/>
        </w:rPr>
        <w:t>XML representation of the attributes of features in the web service</w:t>
      </w:r>
      <w:r>
        <w:rPr>
          <w:rFonts w:cstheme="minorHAnsi"/>
          <w:sz w:val="18"/>
          <w:szCs w:val="18"/>
        </w:rPr>
        <w:t xml:space="preserve">. This indicates the following: </w:t>
      </w:r>
    </w:p>
    <w:p w:rsidR="00E24AA7" w:rsidRDefault="00E24AA7" w:rsidP="00AF6C35">
      <w:pPr>
        <w:pStyle w:val="ListParagraph"/>
        <w:numPr>
          <w:ilvl w:val="0"/>
          <w:numId w:val="5"/>
        </w:numPr>
        <w:ind w:right="144"/>
        <w:rPr>
          <w:rFonts w:cstheme="minorHAnsi"/>
          <w:sz w:val="18"/>
          <w:szCs w:val="18"/>
        </w:rPr>
      </w:pPr>
      <w:r>
        <w:rPr>
          <w:rFonts w:cstheme="minorHAnsi"/>
          <w:sz w:val="18"/>
          <w:szCs w:val="18"/>
        </w:rPr>
        <w:t xml:space="preserve">A </w:t>
      </w:r>
      <w:proofErr w:type="spellStart"/>
      <w:r w:rsidR="00457919">
        <w:rPr>
          <w:rFonts w:cstheme="minorHAnsi"/>
          <w:sz w:val="18"/>
          <w:szCs w:val="18"/>
        </w:rPr>
        <w:t>G</w:t>
      </w:r>
      <w:r>
        <w:rPr>
          <w:rFonts w:cstheme="minorHAnsi"/>
          <w:sz w:val="18"/>
          <w:szCs w:val="18"/>
        </w:rPr>
        <w:t>etFeature</w:t>
      </w:r>
      <w:proofErr w:type="spellEnd"/>
      <w:r>
        <w:rPr>
          <w:rFonts w:cstheme="minorHAnsi"/>
          <w:sz w:val="18"/>
          <w:szCs w:val="18"/>
        </w:rPr>
        <w:t xml:space="preserve"> request returns a</w:t>
      </w:r>
      <w:r w:rsidR="007227B1">
        <w:rPr>
          <w:rFonts w:cstheme="minorHAnsi"/>
          <w:sz w:val="18"/>
          <w:szCs w:val="18"/>
        </w:rPr>
        <w:t xml:space="preserve">n </w:t>
      </w:r>
      <w:r w:rsidR="007227B1" w:rsidRPr="00AF6C35">
        <w:rPr>
          <w:rFonts w:cstheme="minorHAnsi"/>
          <w:b/>
          <w:sz w:val="18"/>
          <w:szCs w:val="18"/>
        </w:rPr>
        <w:t>XML document</w:t>
      </w:r>
    </w:p>
    <w:p w:rsidR="00C938BC" w:rsidRDefault="007227B1" w:rsidP="00AF6C35">
      <w:pPr>
        <w:pStyle w:val="ListParagraph"/>
        <w:numPr>
          <w:ilvl w:val="0"/>
          <w:numId w:val="5"/>
        </w:numPr>
        <w:ind w:right="144"/>
        <w:rPr>
          <w:rFonts w:cstheme="minorHAnsi"/>
          <w:sz w:val="18"/>
          <w:szCs w:val="18"/>
        </w:rPr>
      </w:pPr>
      <w:r w:rsidRPr="00C938BC">
        <w:rPr>
          <w:rFonts w:cstheme="minorHAnsi"/>
          <w:sz w:val="18"/>
          <w:szCs w:val="18"/>
        </w:rPr>
        <w:t xml:space="preserve">The XML document provided in response to a </w:t>
      </w:r>
      <w:proofErr w:type="spellStart"/>
      <w:r w:rsidR="00457919">
        <w:rPr>
          <w:rFonts w:cstheme="minorHAnsi"/>
          <w:sz w:val="18"/>
          <w:szCs w:val="18"/>
        </w:rPr>
        <w:t>G</w:t>
      </w:r>
      <w:r w:rsidRPr="00C938BC">
        <w:rPr>
          <w:rFonts w:cstheme="minorHAnsi"/>
          <w:sz w:val="18"/>
          <w:szCs w:val="18"/>
        </w:rPr>
        <w:t>etFeature</w:t>
      </w:r>
      <w:proofErr w:type="spellEnd"/>
      <w:r w:rsidRPr="00C938BC">
        <w:rPr>
          <w:rFonts w:cstheme="minorHAnsi"/>
          <w:sz w:val="18"/>
          <w:szCs w:val="18"/>
        </w:rPr>
        <w:t xml:space="preserve"> request is a representation of </w:t>
      </w:r>
      <w:r w:rsidRPr="00C938BC">
        <w:rPr>
          <w:rFonts w:cstheme="minorHAnsi"/>
          <w:b/>
          <w:sz w:val="18"/>
          <w:szCs w:val="18"/>
        </w:rPr>
        <w:t>features</w:t>
      </w:r>
      <w:r w:rsidR="006630EC">
        <w:rPr>
          <w:rFonts w:cstheme="minorHAnsi"/>
          <w:sz w:val="18"/>
          <w:szCs w:val="18"/>
        </w:rPr>
        <w:t xml:space="preserve"> </w:t>
      </w:r>
    </w:p>
    <w:p w:rsidR="00C938BC" w:rsidRDefault="00C938BC" w:rsidP="00AF6C35">
      <w:pPr>
        <w:pStyle w:val="ListParagraph"/>
        <w:numPr>
          <w:ilvl w:val="0"/>
          <w:numId w:val="5"/>
        </w:numPr>
        <w:ind w:right="144"/>
        <w:rPr>
          <w:rFonts w:cstheme="minorHAnsi"/>
          <w:sz w:val="18"/>
          <w:szCs w:val="18"/>
        </w:rPr>
      </w:pPr>
      <w:r w:rsidRPr="00C938BC">
        <w:rPr>
          <w:rFonts w:cstheme="minorHAnsi"/>
          <w:sz w:val="18"/>
          <w:szCs w:val="18"/>
        </w:rPr>
        <w:t>A feature in a web service is a cartographic representation of a real-world object</w:t>
      </w:r>
    </w:p>
    <w:p w:rsidR="00C938BC" w:rsidRPr="00AF6C35" w:rsidRDefault="00C938BC" w:rsidP="00AF6C35">
      <w:pPr>
        <w:pStyle w:val="ListParagraph"/>
        <w:numPr>
          <w:ilvl w:val="0"/>
          <w:numId w:val="5"/>
        </w:numPr>
        <w:ind w:right="144"/>
        <w:rPr>
          <w:rFonts w:cstheme="minorHAnsi"/>
          <w:sz w:val="18"/>
          <w:szCs w:val="18"/>
        </w:rPr>
      </w:pPr>
      <w:r>
        <w:rPr>
          <w:rFonts w:cstheme="minorHAnsi"/>
          <w:sz w:val="18"/>
          <w:szCs w:val="18"/>
        </w:rPr>
        <w:t>Features</w:t>
      </w:r>
      <w:r w:rsidR="003439E8">
        <w:rPr>
          <w:rFonts w:cstheme="minorHAnsi"/>
          <w:sz w:val="18"/>
          <w:szCs w:val="18"/>
        </w:rPr>
        <w:t xml:space="preserve"> are described by </w:t>
      </w:r>
      <w:r w:rsidR="003439E8">
        <w:rPr>
          <w:rFonts w:cstheme="minorHAnsi"/>
          <w:b/>
          <w:sz w:val="18"/>
          <w:szCs w:val="18"/>
        </w:rPr>
        <w:t>attributes</w:t>
      </w:r>
    </w:p>
    <w:p w:rsidR="003439E8" w:rsidRPr="00C938BC" w:rsidRDefault="003439E8" w:rsidP="00AF6C35">
      <w:pPr>
        <w:pStyle w:val="ListParagraph"/>
        <w:numPr>
          <w:ilvl w:val="0"/>
          <w:numId w:val="5"/>
        </w:numPr>
        <w:ind w:right="144"/>
        <w:rPr>
          <w:rFonts w:cstheme="minorHAnsi"/>
          <w:sz w:val="18"/>
          <w:szCs w:val="18"/>
        </w:rPr>
      </w:pPr>
      <w:r>
        <w:rPr>
          <w:rFonts w:cstheme="minorHAnsi"/>
          <w:sz w:val="18"/>
          <w:szCs w:val="18"/>
        </w:rPr>
        <w:t>Attributes include data such as latitude and longitude coordinates and any other information relevant to a feature</w:t>
      </w:r>
    </w:p>
    <w:p w:rsidR="007227B1" w:rsidRDefault="007227B1">
      <w:pPr>
        <w:ind w:right="144"/>
        <w:rPr>
          <w:rFonts w:cstheme="minorHAnsi"/>
          <w:sz w:val="18"/>
          <w:szCs w:val="18"/>
        </w:rPr>
      </w:pPr>
      <w:r>
        <w:rPr>
          <w:rFonts w:cstheme="minorHAnsi"/>
          <w:sz w:val="18"/>
          <w:szCs w:val="18"/>
        </w:rPr>
        <w:t xml:space="preserve">For example: </w:t>
      </w:r>
      <w:r w:rsidR="003439E8">
        <w:rPr>
          <w:rFonts w:cstheme="minorHAnsi"/>
          <w:sz w:val="18"/>
          <w:szCs w:val="18"/>
        </w:rPr>
        <w:t>a web feature service might contain fifty features representing river systems in the United States. The attributes describing each feature might include the latitude and longitude coordinates of each river system, as well as information such as flow rates, seasonal volume, and depth at the river’s deepest point.</w:t>
      </w:r>
    </w:p>
    <w:p w:rsidR="003439E8" w:rsidRDefault="003439E8">
      <w:pPr>
        <w:ind w:right="144"/>
        <w:rPr>
          <w:rFonts w:cstheme="minorHAnsi"/>
          <w:sz w:val="18"/>
          <w:szCs w:val="18"/>
        </w:rPr>
      </w:pPr>
      <w:r>
        <w:rPr>
          <w:rFonts w:cstheme="minorHAnsi"/>
          <w:sz w:val="18"/>
          <w:szCs w:val="18"/>
        </w:rPr>
        <w:t xml:space="preserve">An XML representation of the above example would list each feature in the web service, as well as associated attributes, within the structure of an XML document. </w:t>
      </w:r>
    </w:p>
    <w:p w:rsidR="003439E8" w:rsidRDefault="003439E8">
      <w:pPr>
        <w:ind w:right="144"/>
        <w:rPr>
          <w:rFonts w:cstheme="minorHAnsi"/>
          <w:sz w:val="18"/>
          <w:szCs w:val="18"/>
        </w:rPr>
      </w:pPr>
      <w:r>
        <w:rPr>
          <w:rFonts w:cstheme="minorHAnsi"/>
          <w:sz w:val="18"/>
          <w:szCs w:val="18"/>
        </w:rPr>
        <w:t xml:space="preserve">A </w:t>
      </w:r>
      <w:proofErr w:type="spellStart"/>
      <w:r w:rsidR="00457919">
        <w:rPr>
          <w:rFonts w:cstheme="minorHAnsi"/>
          <w:sz w:val="18"/>
          <w:szCs w:val="18"/>
        </w:rPr>
        <w:t>G</w:t>
      </w:r>
      <w:r>
        <w:rPr>
          <w:rFonts w:cstheme="minorHAnsi"/>
          <w:sz w:val="18"/>
          <w:szCs w:val="18"/>
        </w:rPr>
        <w:t>etFeature</w:t>
      </w:r>
      <w:proofErr w:type="spellEnd"/>
      <w:r>
        <w:rPr>
          <w:rFonts w:cstheme="minorHAnsi"/>
          <w:sz w:val="18"/>
          <w:szCs w:val="18"/>
        </w:rPr>
        <w:t xml:space="preserve"> request submitted to the web feature service in the above example would return the XML document described above.</w:t>
      </w:r>
    </w:p>
    <w:p w:rsidR="003439E8" w:rsidRDefault="003439E8" w:rsidP="003439E8">
      <w:pPr>
        <w:ind w:right="144"/>
        <w:rPr>
          <w:rFonts w:cstheme="minorHAnsi"/>
          <w:sz w:val="18"/>
          <w:szCs w:val="18"/>
        </w:rPr>
      </w:pPr>
      <w:r>
        <w:rPr>
          <w:rFonts w:cstheme="minorHAnsi"/>
          <w:sz w:val="18"/>
          <w:szCs w:val="18"/>
        </w:rPr>
        <w:t>For more information about XML, visit the following locations on the USGIN website:</w:t>
      </w:r>
    </w:p>
    <w:p w:rsidR="003439E8" w:rsidRDefault="00B93B7E" w:rsidP="00AF6C35">
      <w:pPr>
        <w:pStyle w:val="ListParagraph"/>
        <w:numPr>
          <w:ilvl w:val="0"/>
          <w:numId w:val="6"/>
        </w:numPr>
        <w:ind w:right="144"/>
        <w:rPr>
          <w:rFonts w:cstheme="minorHAnsi"/>
          <w:sz w:val="18"/>
          <w:szCs w:val="18"/>
        </w:rPr>
      </w:pPr>
      <w:hyperlink r:id="rId16" w:anchor="xml" w:history="1">
        <w:r w:rsidR="003439E8" w:rsidRPr="003439E8">
          <w:rPr>
            <w:rStyle w:val="Hyperlink"/>
            <w:rFonts w:cstheme="minorHAnsi"/>
            <w:sz w:val="18"/>
            <w:szCs w:val="18"/>
          </w:rPr>
          <w:t>XML</w:t>
        </w:r>
      </w:hyperlink>
    </w:p>
    <w:p w:rsidR="003439E8" w:rsidRDefault="00B93B7E" w:rsidP="00AF6C35">
      <w:pPr>
        <w:pStyle w:val="ListParagraph"/>
        <w:numPr>
          <w:ilvl w:val="0"/>
          <w:numId w:val="6"/>
        </w:numPr>
        <w:ind w:right="144"/>
        <w:rPr>
          <w:rFonts w:cstheme="minorHAnsi"/>
          <w:sz w:val="18"/>
          <w:szCs w:val="18"/>
        </w:rPr>
      </w:pPr>
      <w:hyperlink r:id="rId17" w:anchor="markup_language" w:history="1">
        <w:r w:rsidR="003439E8" w:rsidRPr="003439E8">
          <w:rPr>
            <w:rStyle w:val="Hyperlink"/>
            <w:rFonts w:cstheme="minorHAnsi"/>
            <w:sz w:val="18"/>
            <w:szCs w:val="18"/>
          </w:rPr>
          <w:t>Markup language</w:t>
        </w:r>
      </w:hyperlink>
    </w:p>
    <w:p w:rsidR="003439E8" w:rsidRDefault="00B93B7E" w:rsidP="00AF6C35">
      <w:pPr>
        <w:pStyle w:val="ListParagraph"/>
        <w:numPr>
          <w:ilvl w:val="0"/>
          <w:numId w:val="6"/>
        </w:numPr>
        <w:ind w:right="144"/>
        <w:rPr>
          <w:rFonts w:cstheme="minorHAnsi"/>
          <w:sz w:val="18"/>
          <w:szCs w:val="18"/>
        </w:rPr>
      </w:pPr>
      <w:hyperlink r:id="rId18" w:anchor="element" w:history="1">
        <w:r w:rsidR="003439E8" w:rsidRPr="006630EC">
          <w:rPr>
            <w:rStyle w:val="Hyperlink"/>
            <w:rFonts w:cstheme="minorHAnsi"/>
            <w:sz w:val="18"/>
            <w:szCs w:val="18"/>
          </w:rPr>
          <w:t>Element</w:t>
        </w:r>
      </w:hyperlink>
    </w:p>
    <w:p w:rsidR="003439E8" w:rsidRPr="00AF6C35" w:rsidRDefault="00B93B7E" w:rsidP="00AF6C35">
      <w:pPr>
        <w:pStyle w:val="ListParagraph"/>
        <w:numPr>
          <w:ilvl w:val="0"/>
          <w:numId w:val="6"/>
        </w:numPr>
        <w:ind w:right="144"/>
        <w:rPr>
          <w:rFonts w:cstheme="minorHAnsi"/>
          <w:sz w:val="18"/>
          <w:szCs w:val="18"/>
        </w:rPr>
      </w:pPr>
      <w:hyperlink r:id="rId19" w:history="1">
        <w:r w:rsidR="003439E8" w:rsidRPr="006630EC">
          <w:rPr>
            <w:rStyle w:val="Hyperlink"/>
            <w:rFonts w:cstheme="minorHAnsi"/>
            <w:sz w:val="18"/>
            <w:szCs w:val="18"/>
          </w:rPr>
          <w:t>XML Tutorial</w:t>
        </w:r>
      </w:hyperlink>
    </w:p>
    <w:p w:rsidR="00762968" w:rsidRPr="00881CF7" w:rsidRDefault="00762968" w:rsidP="00AF6C35">
      <w:pPr>
        <w:pStyle w:val="Heading3"/>
        <w:rPr>
          <w:rFonts w:asciiTheme="minorHAnsi" w:hAnsiTheme="minorHAnsi" w:cstheme="minorHAnsi"/>
        </w:rPr>
      </w:pPr>
      <w:bookmarkStart w:id="44" w:name="_Toc319045851"/>
      <w:r>
        <w:rPr>
          <w:rFonts w:asciiTheme="minorHAnsi" w:hAnsiTheme="minorHAnsi" w:cstheme="minorHAnsi"/>
        </w:rPr>
        <w:t>Section 2.</w:t>
      </w:r>
      <w:r w:rsidR="009C5FB6">
        <w:rPr>
          <w:rFonts w:asciiTheme="minorHAnsi" w:hAnsiTheme="minorHAnsi" w:cstheme="minorHAnsi"/>
        </w:rPr>
        <w:t>3</w:t>
      </w:r>
      <w:r>
        <w:rPr>
          <w:rFonts w:asciiTheme="minorHAnsi" w:hAnsiTheme="minorHAnsi" w:cstheme="minorHAnsi"/>
        </w:rPr>
        <w:t>.</w:t>
      </w:r>
      <w:r w:rsidR="002A478B">
        <w:rPr>
          <w:rFonts w:asciiTheme="minorHAnsi" w:hAnsiTheme="minorHAnsi" w:cstheme="minorHAnsi"/>
        </w:rPr>
        <w:t>2</w:t>
      </w:r>
      <w:r>
        <w:rPr>
          <w:rFonts w:asciiTheme="minorHAnsi" w:hAnsiTheme="minorHAnsi" w:cstheme="minorHAnsi"/>
        </w:rPr>
        <w:t xml:space="preserve">: A sample </w:t>
      </w:r>
      <w:proofErr w:type="spellStart"/>
      <w:r w:rsidR="00457919">
        <w:rPr>
          <w:rFonts w:asciiTheme="minorHAnsi" w:hAnsiTheme="minorHAnsi" w:cstheme="minorHAnsi"/>
        </w:rPr>
        <w:t>G</w:t>
      </w:r>
      <w:r>
        <w:rPr>
          <w:rFonts w:asciiTheme="minorHAnsi" w:hAnsiTheme="minorHAnsi" w:cstheme="minorHAnsi"/>
        </w:rPr>
        <w:t>etFeature</w:t>
      </w:r>
      <w:proofErr w:type="spellEnd"/>
      <w:r>
        <w:rPr>
          <w:rFonts w:asciiTheme="minorHAnsi" w:hAnsiTheme="minorHAnsi" w:cstheme="minorHAnsi"/>
        </w:rPr>
        <w:t xml:space="preserve"> Request</w:t>
      </w:r>
      <w:bookmarkEnd w:id="44"/>
    </w:p>
    <w:p w:rsidR="00762968" w:rsidRDefault="00253B3C" w:rsidP="00D469B1">
      <w:pPr>
        <w:ind w:right="144"/>
        <w:rPr>
          <w:rFonts w:cstheme="minorHAnsi"/>
          <w:sz w:val="18"/>
          <w:szCs w:val="18"/>
        </w:rPr>
      </w:pPr>
      <w:r>
        <w:rPr>
          <w:rFonts w:cstheme="minorHAnsi"/>
          <w:sz w:val="18"/>
          <w:szCs w:val="18"/>
        </w:rPr>
        <w:t xml:space="preserve">The following is a sample </w:t>
      </w:r>
      <w:proofErr w:type="spellStart"/>
      <w:r w:rsidR="00457919">
        <w:rPr>
          <w:rFonts w:cstheme="minorHAnsi"/>
          <w:sz w:val="18"/>
          <w:szCs w:val="18"/>
        </w:rPr>
        <w:t>G</w:t>
      </w:r>
      <w:r>
        <w:rPr>
          <w:rFonts w:cstheme="minorHAnsi"/>
          <w:sz w:val="18"/>
          <w:szCs w:val="18"/>
        </w:rPr>
        <w:t>etFeature</w:t>
      </w:r>
      <w:proofErr w:type="spellEnd"/>
      <w:r>
        <w:rPr>
          <w:rFonts w:cstheme="minorHAnsi"/>
          <w:sz w:val="18"/>
          <w:szCs w:val="18"/>
        </w:rPr>
        <w:t xml:space="preserve"> request</w:t>
      </w:r>
      <w:r w:rsidR="00762968">
        <w:rPr>
          <w:rFonts w:cstheme="minorHAnsi"/>
          <w:sz w:val="18"/>
          <w:szCs w:val="18"/>
        </w:rPr>
        <w:t>:</w:t>
      </w:r>
    </w:p>
    <w:p w:rsidR="00762968" w:rsidRPr="00AF6C35" w:rsidRDefault="00762968" w:rsidP="00762968">
      <w:pPr>
        <w:ind w:left="360" w:right="144"/>
        <w:rPr>
          <w:rFonts w:cstheme="minorHAnsi"/>
          <w:b/>
          <w:sz w:val="18"/>
          <w:szCs w:val="18"/>
        </w:rPr>
      </w:pPr>
      <w:r w:rsidRPr="00AF6C35">
        <w:rPr>
          <w:rFonts w:cstheme="minorHAnsi"/>
          <w:b/>
          <w:sz w:val="18"/>
          <w:szCs w:val="18"/>
        </w:rPr>
        <w:t>http://services.azgs.az.gov/arcgis/services/aasggeothermal/CAWellHeaders/MapServer/WFSServer?service=WFS&amp;request=GetFeature&amp;typeName=Wellheader</w:t>
      </w:r>
    </w:p>
    <w:p w:rsidR="002A478B" w:rsidRDefault="00840E91" w:rsidP="00AF6C35">
      <w:pPr>
        <w:ind w:right="144"/>
        <w:rPr>
          <w:rFonts w:cstheme="minorHAnsi"/>
          <w:sz w:val="18"/>
          <w:szCs w:val="18"/>
        </w:rPr>
      </w:pPr>
      <w:r>
        <w:rPr>
          <w:rFonts w:cstheme="minorHAnsi"/>
          <w:noProof/>
          <w:sz w:val="18"/>
          <w:szCs w:val="18"/>
        </w:rPr>
        <mc:AlternateContent>
          <mc:Choice Requires="wpg">
            <w:drawing>
              <wp:anchor distT="0" distB="0" distL="114300" distR="114300" simplePos="0" relativeHeight="251667456" behindDoc="0" locked="0" layoutInCell="1" allowOverlap="1" wp14:anchorId="74088313" wp14:editId="059971FB">
                <wp:simplePos x="0" y="0"/>
                <wp:positionH relativeFrom="margin">
                  <wp:align>center</wp:align>
                </wp:positionH>
                <wp:positionV relativeFrom="paragraph">
                  <wp:posOffset>290223</wp:posOffset>
                </wp:positionV>
                <wp:extent cx="5943600" cy="4782312"/>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5943600" cy="4782312"/>
                          <a:chOff x="0" y="0"/>
                          <a:chExt cx="5947575" cy="4782820"/>
                        </a:xfrm>
                      </wpg:grpSpPr>
                      <pic:pic xmlns:pic="http://schemas.openxmlformats.org/drawingml/2006/picture">
                        <pic:nvPicPr>
                          <pic:cNvPr id="7"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7575" cy="4460681"/>
                          </a:xfrm>
                          <a:prstGeom prst="rect">
                            <a:avLst/>
                          </a:prstGeom>
                        </pic:spPr>
                      </pic:pic>
                      <wps:wsp>
                        <wps:cNvPr id="9" name="Text Box 9"/>
                        <wps:cNvSpPr txBox="1"/>
                        <wps:spPr>
                          <a:xfrm>
                            <a:off x="0" y="4516120"/>
                            <a:ext cx="5943600" cy="266700"/>
                          </a:xfrm>
                          <a:prstGeom prst="rect">
                            <a:avLst/>
                          </a:prstGeom>
                          <a:solidFill>
                            <a:prstClr val="white"/>
                          </a:solidFill>
                          <a:ln>
                            <a:noFill/>
                          </a:ln>
                          <a:effectLst/>
                        </wps:spPr>
                        <wps:txbx>
                          <w:txbxContent>
                            <w:p w:rsidR="000E65EE" w:rsidRPr="003454EB" w:rsidRDefault="000E65EE" w:rsidP="00AF6C35">
                              <w:pPr>
                                <w:pStyle w:val="Caption"/>
                                <w:jc w:val="center"/>
                                <w:rPr>
                                  <w:noProof/>
                                </w:rPr>
                              </w:pPr>
                              <w:r>
                                <w:t xml:space="preserve">Figure </w:t>
                              </w:r>
                              <w:r w:rsidR="004B0C2A">
                                <w:fldChar w:fldCharType="begin"/>
                              </w:r>
                              <w:r w:rsidR="004B0C2A">
                                <w:instrText xml:space="preserve"> SEQ Figure \* ARABIC </w:instrText>
                              </w:r>
                              <w:r w:rsidR="004B0C2A">
                                <w:fldChar w:fldCharType="separate"/>
                              </w:r>
                              <w:r>
                                <w:rPr>
                                  <w:noProof/>
                                </w:rPr>
                                <w:t>1</w:t>
                              </w:r>
                              <w:r w:rsidR="004B0C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 o:spid="_x0000_s1027" style="position:absolute;margin-left:0;margin-top:22.85pt;width:468pt;height:376.55pt;z-index:251667456;mso-position-horizontal:center;mso-position-horizontal-relative:margin;mso-width-relative:margin;mso-height-relative:margin" coordsize="59475,47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width:59475;height:44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fhpLBAAAA2gAAAA8AAABkcnMvZG93bnJldi54bWxEj82KAjEQhO+C7xBa8KYZf1hlNIqIwh6E&#10;ZVU8N0k7MzjpjEnU2bc3Cwt7LKrqK2q5bm0tnuRD5VjBaJiBINbOVFwoOJ/2gzmIEJEN1o5JwQ8F&#10;WK+6nSXmxr34m57HWIgE4ZCjgjLGJpcy6JIshqFriJN3dd5iTNIX0nh8Jbit5TjLPqTFitNCiQ1t&#10;S9K348MquHq8xMrQY3L42t1PYarbsz4o1e+1mwWISG38D/+1P42CGfxeSTdArt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SfhpLBAAAA2gAAAA8AAAAAAAAAAAAAAAAAnwIA&#10;AGRycy9kb3ducmV2LnhtbFBLBQYAAAAABAAEAPcAAACNAwAAAAA=&#10;">
                  <v:imagedata r:id="rId21" o:title=""/>
                  <v:path arrowok="t"/>
                </v:shape>
                <v:shape id="Text Box 9" o:spid="_x0000_s1029" type="#_x0000_t202" style="position:absolute;top:45161;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0E65EE" w:rsidRPr="003454EB" w:rsidRDefault="000E65EE" w:rsidP="00AF6C35">
                        <w:pPr>
                          <w:pStyle w:val="Caption"/>
                          <w:jc w:val="center"/>
                          <w:rPr>
                            <w:noProof/>
                          </w:rPr>
                        </w:pPr>
                        <w:r>
                          <w:t xml:space="preserve">Figure </w:t>
                        </w:r>
                        <w:r w:rsidR="004B0C2A">
                          <w:fldChar w:fldCharType="begin"/>
                        </w:r>
                        <w:r w:rsidR="004B0C2A">
                          <w:instrText xml:space="preserve"> SEQ Figure \* ARABIC </w:instrText>
                        </w:r>
                        <w:r w:rsidR="004B0C2A">
                          <w:fldChar w:fldCharType="separate"/>
                        </w:r>
                        <w:r>
                          <w:rPr>
                            <w:noProof/>
                          </w:rPr>
                          <w:t>1</w:t>
                        </w:r>
                        <w:r w:rsidR="004B0C2A">
                          <w:rPr>
                            <w:noProof/>
                          </w:rPr>
                          <w:fldChar w:fldCharType="end"/>
                        </w:r>
                      </w:p>
                    </w:txbxContent>
                  </v:textbox>
                </v:shape>
                <w10:wrap type="topAndBottom" anchorx="margin"/>
              </v:group>
            </w:pict>
          </mc:Fallback>
        </mc:AlternateContent>
      </w:r>
      <w:r w:rsidR="00762968">
        <w:rPr>
          <w:rFonts w:cstheme="minorHAnsi"/>
          <w:sz w:val="18"/>
          <w:szCs w:val="18"/>
        </w:rPr>
        <w:t>If entered into a web browser, this request will return an XML document</w:t>
      </w:r>
      <w:r w:rsidR="00E24AA7">
        <w:rPr>
          <w:rFonts w:cstheme="minorHAnsi"/>
          <w:sz w:val="18"/>
          <w:szCs w:val="18"/>
        </w:rPr>
        <w:t xml:space="preserve"> representing all </w:t>
      </w:r>
      <w:proofErr w:type="spellStart"/>
      <w:r w:rsidR="00E24AA7">
        <w:rPr>
          <w:rFonts w:cstheme="minorHAnsi"/>
          <w:b/>
          <w:sz w:val="18"/>
          <w:szCs w:val="18"/>
        </w:rPr>
        <w:t>Wellheader</w:t>
      </w:r>
      <w:proofErr w:type="spellEnd"/>
      <w:r w:rsidR="002A478B">
        <w:rPr>
          <w:rFonts w:cstheme="minorHAnsi"/>
          <w:sz w:val="18"/>
          <w:szCs w:val="18"/>
        </w:rPr>
        <w:t xml:space="preserve"> features in the web service</w:t>
      </w:r>
      <w:r w:rsidR="00E24AA7">
        <w:rPr>
          <w:rFonts w:cstheme="minorHAnsi"/>
          <w:sz w:val="18"/>
          <w:szCs w:val="18"/>
        </w:rPr>
        <w:t xml:space="preserve"> </w:t>
      </w:r>
      <w:r w:rsidR="002A478B">
        <w:rPr>
          <w:rFonts w:cstheme="minorHAnsi"/>
          <w:sz w:val="18"/>
          <w:szCs w:val="18"/>
        </w:rPr>
        <w:t>(Figure 1)</w:t>
      </w:r>
      <w:r w:rsidR="00817073">
        <w:rPr>
          <w:rFonts w:cstheme="minorHAnsi"/>
          <w:sz w:val="18"/>
          <w:szCs w:val="18"/>
        </w:rPr>
        <w:t>.</w:t>
      </w:r>
    </w:p>
    <w:p w:rsidR="00840E91" w:rsidRPr="00881CF7" w:rsidRDefault="00840E91" w:rsidP="00840E91">
      <w:pPr>
        <w:pStyle w:val="Heading3"/>
        <w:rPr>
          <w:rFonts w:asciiTheme="minorHAnsi" w:hAnsiTheme="minorHAnsi" w:cstheme="minorHAnsi"/>
        </w:rPr>
      </w:pPr>
      <w:bookmarkStart w:id="45" w:name="_Toc319045852"/>
      <w:r>
        <w:rPr>
          <w:rFonts w:asciiTheme="minorHAnsi" w:hAnsiTheme="minorHAnsi" w:cstheme="minorHAnsi"/>
        </w:rPr>
        <w:t>Section 2.</w:t>
      </w:r>
      <w:r w:rsidR="009C5FB6">
        <w:rPr>
          <w:rFonts w:asciiTheme="minorHAnsi" w:hAnsiTheme="minorHAnsi" w:cstheme="minorHAnsi"/>
        </w:rPr>
        <w:t>3</w:t>
      </w:r>
      <w:r>
        <w:rPr>
          <w:rFonts w:asciiTheme="minorHAnsi" w:hAnsiTheme="minorHAnsi" w:cstheme="minorHAnsi"/>
        </w:rPr>
        <w:t xml:space="preserve">.3: Breaking down a </w:t>
      </w:r>
      <w:proofErr w:type="spellStart"/>
      <w:r w:rsidR="00457919">
        <w:rPr>
          <w:rFonts w:asciiTheme="minorHAnsi" w:hAnsiTheme="minorHAnsi" w:cstheme="minorHAnsi"/>
        </w:rPr>
        <w:t>G</w:t>
      </w:r>
      <w:r>
        <w:rPr>
          <w:rFonts w:asciiTheme="minorHAnsi" w:hAnsiTheme="minorHAnsi" w:cstheme="minorHAnsi"/>
        </w:rPr>
        <w:t>etFeature</w:t>
      </w:r>
      <w:proofErr w:type="spellEnd"/>
      <w:r>
        <w:rPr>
          <w:rFonts w:asciiTheme="minorHAnsi" w:hAnsiTheme="minorHAnsi" w:cstheme="minorHAnsi"/>
        </w:rPr>
        <w:t xml:space="preserve"> request</w:t>
      </w:r>
      <w:bookmarkEnd w:id="45"/>
    </w:p>
    <w:p w:rsidR="00840E91" w:rsidRDefault="00457919" w:rsidP="00840E91">
      <w:pPr>
        <w:ind w:right="144"/>
        <w:rPr>
          <w:rFonts w:cstheme="minorHAnsi"/>
          <w:sz w:val="18"/>
          <w:szCs w:val="18"/>
        </w:rPr>
      </w:pPr>
      <w:r>
        <w:rPr>
          <w:rFonts w:cstheme="minorHAnsi"/>
          <w:sz w:val="18"/>
          <w:szCs w:val="18"/>
        </w:rPr>
        <w:t>A</w:t>
      </w:r>
      <w:r w:rsidR="00840E91">
        <w:rPr>
          <w:rFonts w:cstheme="minorHAnsi"/>
          <w:sz w:val="18"/>
          <w:szCs w:val="18"/>
        </w:rPr>
        <w:t xml:space="preserve"> </w:t>
      </w:r>
      <w:proofErr w:type="spellStart"/>
      <w:r>
        <w:rPr>
          <w:rFonts w:cstheme="minorHAnsi"/>
          <w:sz w:val="18"/>
          <w:szCs w:val="18"/>
        </w:rPr>
        <w:t>G</w:t>
      </w:r>
      <w:r w:rsidR="00840E91">
        <w:rPr>
          <w:rFonts w:cstheme="minorHAnsi"/>
          <w:sz w:val="18"/>
          <w:szCs w:val="18"/>
        </w:rPr>
        <w:t>etFeature</w:t>
      </w:r>
      <w:proofErr w:type="spellEnd"/>
      <w:r w:rsidR="00840E91">
        <w:rPr>
          <w:rFonts w:cstheme="minorHAnsi"/>
          <w:sz w:val="18"/>
          <w:szCs w:val="18"/>
        </w:rPr>
        <w:t xml:space="preserve"> request can be broken down into </w:t>
      </w:r>
      <w:r>
        <w:rPr>
          <w:rFonts w:cstheme="minorHAnsi"/>
          <w:sz w:val="18"/>
          <w:szCs w:val="18"/>
        </w:rPr>
        <w:t>two</w:t>
      </w:r>
      <w:r w:rsidR="00840E91">
        <w:rPr>
          <w:rFonts w:cstheme="minorHAnsi"/>
          <w:sz w:val="18"/>
          <w:szCs w:val="18"/>
        </w:rPr>
        <w:t xml:space="preserve"> component parts: the </w:t>
      </w:r>
      <w:r w:rsidR="00B72F8D">
        <w:rPr>
          <w:rFonts w:cstheme="minorHAnsi"/>
          <w:b/>
          <w:sz w:val="18"/>
          <w:szCs w:val="18"/>
        </w:rPr>
        <w:t>service endpoint</w:t>
      </w:r>
      <w:r w:rsidR="00840E91">
        <w:rPr>
          <w:rFonts w:cstheme="minorHAnsi"/>
          <w:sz w:val="18"/>
          <w:szCs w:val="18"/>
        </w:rPr>
        <w:t>,</w:t>
      </w:r>
      <w:r w:rsidR="00B72F8D">
        <w:rPr>
          <w:rFonts w:cstheme="minorHAnsi"/>
          <w:sz w:val="18"/>
          <w:szCs w:val="18"/>
        </w:rPr>
        <w:t xml:space="preserve"> and the </w:t>
      </w:r>
      <w:r w:rsidR="00B72F8D" w:rsidRPr="00AF6C35">
        <w:rPr>
          <w:rFonts w:cstheme="minorHAnsi"/>
          <w:b/>
          <w:sz w:val="18"/>
          <w:szCs w:val="18"/>
        </w:rPr>
        <w:t>request</w:t>
      </w:r>
      <w:r>
        <w:rPr>
          <w:rFonts w:cstheme="minorHAnsi"/>
          <w:sz w:val="18"/>
          <w:szCs w:val="18"/>
        </w:rPr>
        <w:t xml:space="preserve"> proper. These are demonstrated in the example below:</w:t>
      </w:r>
    </w:p>
    <w:p w:rsidR="00457919" w:rsidRPr="00AF6C35" w:rsidRDefault="00457919" w:rsidP="00457919">
      <w:pPr>
        <w:ind w:left="360" w:right="144"/>
        <w:rPr>
          <w:rFonts w:cstheme="minorHAnsi"/>
          <w:b/>
          <w:color w:val="00B050"/>
          <w:sz w:val="18"/>
          <w:szCs w:val="18"/>
        </w:rPr>
      </w:pPr>
      <w:r w:rsidRPr="00B72F8D">
        <w:rPr>
          <w:rFonts w:cstheme="minorHAnsi"/>
          <w:b/>
          <w:color w:val="FF0000"/>
          <w:sz w:val="18"/>
          <w:szCs w:val="18"/>
        </w:rPr>
        <w:t>http://services.azgs.az.gov/arcgis/services/aasggeothermal/</w:t>
      </w:r>
      <w:r w:rsidRPr="00D02C28">
        <w:rPr>
          <w:rFonts w:cstheme="minorHAnsi"/>
          <w:b/>
          <w:color w:val="FF0000"/>
          <w:sz w:val="18"/>
          <w:szCs w:val="18"/>
        </w:rPr>
        <w:t>CAWellHeaders/MapServer/WFSServer</w:t>
      </w:r>
      <w:r w:rsidRPr="00BD7AC9">
        <w:rPr>
          <w:rFonts w:cstheme="minorHAnsi"/>
          <w:b/>
          <w:color w:val="00B050"/>
          <w:sz w:val="18"/>
          <w:szCs w:val="18"/>
        </w:rPr>
        <w:t>?service=WFS&amp;request=GetFeature&amp;</w:t>
      </w:r>
      <w:r w:rsidRPr="00AF6C35">
        <w:rPr>
          <w:rFonts w:cstheme="minorHAnsi"/>
          <w:b/>
          <w:color w:val="00B050"/>
          <w:sz w:val="18"/>
          <w:szCs w:val="18"/>
        </w:rPr>
        <w:t>typeName=Wellheader</w:t>
      </w:r>
    </w:p>
    <w:p w:rsidR="00457919" w:rsidRPr="00BD7AC9" w:rsidRDefault="00457919" w:rsidP="00AF6C35">
      <w:pPr>
        <w:ind w:right="144"/>
        <w:rPr>
          <w:rFonts w:cstheme="minorHAnsi"/>
          <w:sz w:val="18"/>
          <w:szCs w:val="18"/>
        </w:rPr>
      </w:pPr>
      <w:r>
        <w:rPr>
          <w:rFonts w:cstheme="minorHAnsi"/>
          <w:sz w:val="18"/>
          <w:szCs w:val="18"/>
        </w:rPr>
        <w:t xml:space="preserve">In this example, the </w:t>
      </w:r>
      <w:r>
        <w:rPr>
          <w:rFonts w:cstheme="minorHAnsi"/>
          <w:b/>
          <w:color w:val="FF0000"/>
          <w:sz w:val="18"/>
          <w:szCs w:val="18"/>
        </w:rPr>
        <w:t>red</w:t>
      </w:r>
      <w:r>
        <w:rPr>
          <w:rFonts w:cstheme="minorHAnsi"/>
          <w:color w:val="FF0000"/>
          <w:sz w:val="18"/>
          <w:szCs w:val="18"/>
        </w:rPr>
        <w:t xml:space="preserve"> </w:t>
      </w:r>
      <w:r>
        <w:rPr>
          <w:rFonts w:cstheme="minorHAnsi"/>
          <w:sz w:val="18"/>
          <w:szCs w:val="18"/>
        </w:rPr>
        <w:t xml:space="preserve">text constitutes the </w:t>
      </w:r>
      <w:r>
        <w:rPr>
          <w:rFonts w:cstheme="minorHAnsi"/>
          <w:b/>
          <w:color w:val="FF0000"/>
          <w:sz w:val="18"/>
          <w:szCs w:val="18"/>
        </w:rPr>
        <w:t>service endpoint</w:t>
      </w:r>
      <w:r>
        <w:rPr>
          <w:rFonts w:cstheme="minorHAnsi"/>
          <w:sz w:val="18"/>
          <w:szCs w:val="18"/>
        </w:rPr>
        <w:t xml:space="preserve">; the </w:t>
      </w:r>
      <w:r>
        <w:rPr>
          <w:rFonts w:cstheme="minorHAnsi"/>
          <w:b/>
          <w:color w:val="00B050"/>
          <w:sz w:val="18"/>
          <w:szCs w:val="18"/>
        </w:rPr>
        <w:t>green</w:t>
      </w:r>
      <w:r>
        <w:rPr>
          <w:rFonts w:cstheme="minorHAnsi"/>
          <w:sz w:val="18"/>
          <w:szCs w:val="18"/>
        </w:rPr>
        <w:t xml:space="preserve"> text constitutes the </w:t>
      </w:r>
      <w:r>
        <w:rPr>
          <w:rFonts w:cstheme="minorHAnsi"/>
          <w:b/>
          <w:color w:val="00B050"/>
          <w:sz w:val="18"/>
          <w:szCs w:val="18"/>
        </w:rPr>
        <w:t>request</w:t>
      </w:r>
      <w:r>
        <w:rPr>
          <w:rFonts w:cstheme="minorHAnsi"/>
          <w:sz w:val="18"/>
          <w:szCs w:val="18"/>
        </w:rPr>
        <w:t>.</w:t>
      </w:r>
    </w:p>
    <w:p w:rsidR="00457919" w:rsidRPr="00AF6C35" w:rsidRDefault="00457919" w:rsidP="00AF6C35">
      <w:pPr>
        <w:ind w:right="144"/>
      </w:pPr>
      <w:r>
        <w:rPr>
          <w:rFonts w:cstheme="minorHAnsi"/>
          <w:sz w:val="18"/>
          <w:szCs w:val="18"/>
        </w:rPr>
        <w:t xml:space="preserve">The </w:t>
      </w:r>
      <w:r>
        <w:rPr>
          <w:rFonts w:cstheme="minorHAnsi"/>
          <w:b/>
          <w:sz w:val="18"/>
          <w:szCs w:val="18"/>
        </w:rPr>
        <w:t>service endpoint</w:t>
      </w:r>
      <w:r>
        <w:rPr>
          <w:rFonts w:cstheme="minorHAnsi"/>
          <w:sz w:val="18"/>
          <w:szCs w:val="18"/>
        </w:rPr>
        <w:t xml:space="preserve"> is the web location that handles the service request</w:t>
      </w:r>
      <w:ins w:id="46" w:author="Christy Caudill" w:date="2012-03-14T07:26:00Z">
        <w:r w:rsidR="004F1305">
          <w:rPr>
            <w:rFonts w:cstheme="minorHAnsi"/>
            <w:sz w:val="18"/>
            <w:szCs w:val="18"/>
          </w:rPr>
          <w:t xml:space="preserve"> </w:t>
        </w:r>
        <w:r w:rsidR="004F1305" w:rsidRPr="004B0C2A">
          <w:rPr>
            <w:rFonts w:cstheme="minorHAnsi"/>
            <w:color w:val="FF0000"/>
            <w:sz w:val="18"/>
            <w:szCs w:val="18"/>
            <w:rPrChange w:id="47" w:author="Christy Caudill" w:date="2012-03-14T07:35:00Z">
              <w:rPr>
                <w:rFonts w:cstheme="minorHAnsi"/>
                <w:sz w:val="18"/>
                <w:szCs w:val="18"/>
              </w:rPr>
            </w:rPrChange>
          </w:rPr>
          <w:t>(http://services.azgs.az.gov/arcgis/services</w:t>
        </w:r>
      </w:ins>
      <w:ins w:id="48" w:author="Christy Caudill" w:date="2012-03-14T07:27:00Z">
        <w:r w:rsidR="004F1305">
          <w:rPr>
            <w:rFonts w:cstheme="minorHAnsi"/>
            <w:b/>
            <w:color w:val="FF0000"/>
            <w:sz w:val="18"/>
            <w:szCs w:val="18"/>
          </w:rPr>
          <w:t>)</w:t>
        </w:r>
      </w:ins>
      <w:r>
        <w:rPr>
          <w:rFonts w:cstheme="minorHAnsi"/>
          <w:sz w:val="18"/>
          <w:szCs w:val="18"/>
        </w:rPr>
        <w:t>.</w:t>
      </w:r>
      <w:r w:rsidR="002E23F6">
        <w:rPr>
          <w:rFonts w:cstheme="minorHAnsi"/>
          <w:sz w:val="18"/>
          <w:szCs w:val="18"/>
        </w:rPr>
        <w:t xml:space="preserve"> </w:t>
      </w:r>
      <w:ins w:id="49" w:author="Christy Caudill" w:date="2012-03-14T07:28:00Z">
        <w:r w:rsidR="004F1305">
          <w:rPr>
            <w:rFonts w:cstheme="minorHAnsi"/>
            <w:sz w:val="18"/>
            <w:szCs w:val="18"/>
          </w:rPr>
          <w:t xml:space="preserve"> This is followed by the directory and folder containing the</w:t>
        </w:r>
      </w:ins>
      <w:ins w:id="50" w:author="Christy Caudill" w:date="2012-03-14T07:30:00Z">
        <w:r w:rsidR="004F1305">
          <w:rPr>
            <w:rFonts w:cstheme="minorHAnsi"/>
            <w:sz w:val="18"/>
            <w:szCs w:val="18"/>
          </w:rPr>
          <w:t xml:space="preserve"> Web Feature Service </w:t>
        </w:r>
        <w:proofErr w:type="gramStart"/>
        <w:r w:rsidR="004F1305">
          <w:rPr>
            <w:rFonts w:cstheme="minorHAnsi"/>
            <w:sz w:val="18"/>
            <w:szCs w:val="18"/>
          </w:rPr>
          <w:t>(</w:t>
        </w:r>
      </w:ins>
      <w:ins w:id="51" w:author="Christy Caudill" w:date="2012-03-14T07:28:00Z">
        <w:r w:rsidR="004F1305">
          <w:rPr>
            <w:rFonts w:cstheme="minorHAnsi"/>
            <w:sz w:val="18"/>
            <w:szCs w:val="18"/>
          </w:rPr>
          <w:t xml:space="preserve"> </w:t>
        </w:r>
      </w:ins>
      <w:ins w:id="52" w:author="Christy Caudill" w:date="2012-03-14T07:30:00Z">
        <w:r w:rsidR="004F1305">
          <w:rPr>
            <w:rFonts w:cstheme="minorHAnsi"/>
            <w:sz w:val="18"/>
            <w:szCs w:val="18"/>
          </w:rPr>
          <w:t>WFS</w:t>
        </w:r>
        <w:proofErr w:type="gramEnd"/>
        <w:r w:rsidR="004F1305">
          <w:rPr>
            <w:rFonts w:cstheme="minorHAnsi"/>
            <w:sz w:val="18"/>
            <w:szCs w:val="18"/>
          </w:rPr>
          <w:t xml:space="preserve">) </w:t>
        </w:r>
        <w:r w:rsidR="004F1305" w:rsidRPr="004B0C2A">
          <w:rPr>
            <w:rFonts w:cstheme="minorHAnsi"/>
            <w:color w:val="FF0000"/>
            <w:sz w:val="18"/>
            <w:szCs w:val="18"/>
            <w:rPrChange w:id="53" w:author="Christy Caudill" w:date="2012-03-14T07:35:00Z">
              <w:rPr>
                <w:rFonts w:cstheme="minorHAnsi"/>
                <w:sz w:val="18"/>
                <w:szCs w:val="18"/>
              </w:rPr>
            </w:rPrChange>
          </w:rPr>
          <w:t>(</w:t>
        </w:r>
      </w:ins>
      <w:ins w:id="54" w:author="Christy Caudill" w:date="2012-03-14T07:31:00Z">
        <w:r w:rsidR="004F1305" w:rsidRPr="004B0C2A">
          <w:rPr>
            <w:rFonts w:cstheme="minorHAnsi"/>
            <w:color w:val="FF0000"/>
            <w:sz w:val="18"/>
            <w:szCs w:val="18"/>
            <w:rPrChange w:id="55" w:author="Christy Caudill" w:date="2012-03-14T07:35:00Z">
              <w:rPr>
                <w:rFonts w:cstheme="minorHAnsi"/>
                <w:b/>
                <w:color w:val="FF0000"/>
                <w:sz w:val="18"/>
                <w:szCs w:val="18"/>
              </w:rPr>
            </w:rPrChange>
          </w:rPr>
          <w:t>/</w:t>
        </w:r>
        <w:proofErr w:type="spellStart"/>
        <w:r w:rsidR="004F1305" w:rsidRPr="004B0C2A">
          <w:rPr>
            <w:rFonts w:cstheme="minorHAnsi"/>
            <w:color w:val="FF0000"/>
            <w:sz w:val="18"/>
            <w:szCs w:val="18"/>
            <w:rPrChange w:id="56" w:author="Christy Caudill" w:date="2012-03-14T07:35:00Z">
              <w:rPr>
                <w:rFonts w:cstheme="minorHAnsi"/>
                <w:b/>
                <w:color w:val="FF0000"/>
                <w:sz w:val="18"/>
                <w:szCs w:val="18"/>
              </w:rPr>
            </w:rPrChange>
          </w:rPr>
          <w:t>aasggeothermal</w:t>
        </w:r>
        <w:proofErr w:type="spellEnd"/>
        <w:r w:rsidR="004F1305" w:rsidRPr="004B0C2A">
          <w:rPr>
            <w:rFonts w:cstheme="minorHAnsi"/>
            <w:color w:val="FF0000"/>
            <w:sz w:val="18"/>
            <w:szCs w:val="18"/>
            <w:rPrChange w:id="57" w:author="Christy Caudill" w:date="2012-03-14T07:35:00Z">
              <w:rPr>
                <w:rFonts w:cstheme="minorHAnsi"/>
                <w:b/>
                <w:color w:val="FF0000"/>
                <w:sz w:val="18"/>
                <w:szCs w:val="18"/>
              </w:rPr>
            </w:rPrChange>
          </w:rPr>
          <w:t>/</w:t>
        </w:r>
        <w:proofErr w:type="spellStart"/>
        <w:r w:rsidR="004F1305" w:rsidRPr="004B0C2A">
          <w:rPr>
            <w:rFonts w:cstheme="minorHAnsi"/>
            <w:color w:val="FF0000"/>
            <w:sz w:val="18"/>
            <w:szCs w:val="18"/>
            <w:rPrChange w:id="58" w:author="Christy Caudill" w:date="2012-03-14T07:35:00Z">
              <w:rPr>
                <w:rFonts w:cstheme="minorHAnsi"/>
                <w:b/>
                <w:color w:val="FF0000"/>
                <w:sz w:val="18"/>
                <w:szCs w:val="18"/>
              </w:rPr>
            </w:rPrChange>
          </w:rPr>
          <w:t>CAWellHeaders</w:t>
        </w:r>
        <w:proofErr w:type="spellEnd"/>
        <w:r w:rsidR="004F1305">
          <w:rPr>
            <w:rFonts w:cstheme="minorHAnsi"/>
            <w:b/>
            <w:color w:val="FF0000"/>
            <w:sz w:val="18"/>
            <w:szCs w:val="18"/>
          </w:rPr>
          <w:t>)</w:t>
        </w:r>
      </w:ins>
      <w:ins w:id="59" w:author="Christy Caudill" w:date="2012-03-14T07:30:00Z">
        <w:r w:rsidR="004F1305">
          <w:rPr>
            <w:rFonts w:cstheme="minorHAnsi"/>
            <w:sz w:val="18"/>
            <w:szCs w:val="18"/>
          </w:rPr>
          <w:t xml:space="preserve"> </w:t>
        </w:r>
      </w:ins>
      <w:r w:rsidR="002E23F6">
        <w:rPr>
          <w:rFonts w:cstheme="minorHAnsi"/>
          <w:sz w:val="18"/>
          <w:szCs w:val="18"/>
        </w:rPr>
        <w:t xml:space="preserve"> The service endpoint </w:t>
      </w:r>
      <w:r w:rsidR="00340E48">
        <w:rPr>
          <w:rFonts w:cstheme="minorHAnsi"/>
          <w:sz w:val="18"/>
          <w:szCs w:val="18"/>
        </w:rPr>
        <w:t xml:space="preserve">can be further subdivided into </w:t>
      </w:r>
      <w:r w:rsidR="002E23F6">
        <w:rPr>
          <w:rFonts w:cstheme="minorHAnsi"/>
          <w:sz w:val="18"/>
          <w:szCs w:val="18"/>
        </w:rPr>
        <w:t xml:space="preserve">individual </w:t>
      </w:r>
      <w:hyperlink r:id="rId22" w:anchor="token" w:history="1">
        <w:r w:rsidR="002E23F6" w:rsidRPr="002E23F6">
          <w:rPr>
            <w:rStyle w:val="Hyperlink"/>
            <w:rFonts w:cstheme="minorHAnsi"/>
            <w:sz w:val="18"/>
            <w:szCs w:val="18"/>
          </w:rPr>
          <w:t>tokens</w:t>
        </w:r>
      </w:hyperlink>
      <w:r w:rsidR="002E23F6">
        <w:rPr>
          <w:rFonts w:cstheme="minorHAnsi"/>
          <w:sz w:val="18"/>
          <w:szCs w:val="18"/>
        </w:rPr>
        <w:t>, each of which can vary according to web service. A full explanation of the tokens in the service endpoint is beyond the scope of this document.</w:t>
      </w:r>
    </w:p>
    <w:p w:rsidR="00B72F8D" w:rsidRDefault="00B72F8D" w:rsidP="00AF6C35">
      <w:pPr>
        <w:ind w:right="144"/>
        <w:rPr>
          <w:rFonts w:cstheme="minorHAnsi"/>
          <w:sz w:val="18"/>
          <w:szCs w:val="18"/>
        </w:rPr>
      </w:pPr>
      <w:r>
        <w:rPr>
          <w:rFonts w:cstheme="minorHAnsi"/>
          <w:sz w:val="18"/>
          <w:szCs w:val="18"/>
        </w:rPr>
        <w:t xml:space="preserve">The </w:t>
      </w:r>
      <w:r w:rsidRPr="00AF6C35">
        <w:rPr>
          <w:rFonts w:cstheme="minorHAnsi"/>
          <w:b/>
          <w:sz w:val="18"/>
          <w:szCs w:val="18"/>
        </w:rPr>
        <w:t>request</w:t>
      </w:r>
      <w:r>
        <w:rPr>
          <w:rFonts w:cstheme="minorHAnsi"/>
          <w:sz w:val="18"/>
          <w:szCs w:val="18"/>
        </w:rPr>
        <w:t xml:space="preserve"> includes</w:t>
      </w:r>
      <w:r w:rsidR="00457919">
        <w:rPr>
          <w:rFonts w:cstheme="minorHAnsi"/>
          <w:sz w:val="18"/>
          <w:szCs w:val="18"/>
        </w:rPr>
        <w:t xml:space="preserve"> the desired </w:t>
      </w:r>
      <w:r w:rsidR="00457919">
        <w:rPr>
          <w:rFonts w:cstheme="minorHAnsi"/>
          <w:b/>
          <w:sz w:val="18"/>
          <w:szCs w:val="18"/>
        </w:rPr>
        <w:t>operation</w:t>
      </w:r>
      <w:r w:rsidR="00457919">
        <w:rPr>
          <w:rFonts w:cstheme="minorHAnsi"/>
          <w:sz w:val="18"/>
          <w:szCs w:val="18"/>
        </w:rPr>
        <w:t xml:space="preserve"> and</w:t>
      </w:r>
      <w:r>
        <w:rPr>
          <w:rFonts w:cstheme="minorHAnsi"/>
          <w:sz w:val="18"/>
          <w:szCs w:val="18"/>
        </w:rPr>
        <w:t xml:space="preserve"> a collection of parameters</w:t>
      </w:r>
      <w:r w:rsidR="00457919">
        <w:rPr>
          <w:rFonts w:cstheme="minorHAnsi"/>
          <w:sz w:val="18"/>
          <w:szCs w:val="18"/>
        </w:rPr>
        <w:t xml:space="preserve"> that control the operation; </w:t>
      </w:r>
      <w:r>
        <w:rPr>
          <w:rFonts w:cstheme="minorHAnsi"/>
          <w:sz w:val="18"/>
          <w:szCs w:val="18"/>
        </w:rPr>
        <w:t xml:space="preserve">some </w:t>
      </w:r>
      <w:r w:rsidR="00457919">
        <w:rPr>
          <w:rFonts w:cstheme="minorHAnsi"/>
          <w:sz w:val="18"/>
          <w:szCs w:val="18"/>
        </w:rPr>
        <w:t>parameters</w:t>
      </w:r>
      <w:r>
        <w:rPr>
          <w:rFonts w:cstheme="minorHAnsi"/>
          <w:sz w:val="18"/>
          <w:szCs w:val="18"/>
        </w:rPr>
        <w:t xml:space="preserve"> are optional</w:t>
      </w:r>
      <w:r w:rsidR="00457919">
        <w:rPr>
          <w:rFonts w:cstheme="minorHAnsi"/>
          <w:sz w:val="18"/>
          <w:szCs w:val="18"/>
        </w:rPr>
        <w:t xml:space="preserve"> and others are required.</w:t>
      </w:r>
      <w:ins w:id="60" w:author="Christy Caudill" w:date="2012-03-14T07:34:00Z">
        <w:r w:rsidR="004F1305">
          <w:rPr>
            <w:rFonts w:cstheme="minorHAnsi"/>
            <w:sz w:val="18"/>
            <w:szCs w:val="18"/>
          </w:rPr>
          <w:t xml:space="preserve">  In the above example, the feature requested is “</w:t>
        </w:r>
        <w:proofErr w:type="spellStart"/>
        <w:r w:rsidR="004F1305" w:rsidRPr="004B0C2A">
          <w:rPr>
            <w:rFonts w:cstheme="minorHAnsi"/>
            <w:color w:val="00B050"/>
            <w:sz w:val="18"/>
            <w:szCs w:val="18"/>
            <w:rPrChange w:id="61" w:author="Christy Caudill" w:date="2012-03-14T07:35:00Z">
              <w:rPr>
                <w:rFonts w:cstheme="minorHAnsi"/>
                <w:sz w:val="18"/>
                <w:szCs w:val="18"/>
              </w:rPr>
            </w:rPrChange>
          </w:rPr>
          <w:t>Wellheader</w:t>
        </w:r>
        <w:proofErr w:type="spellEnd"/>
        <w:r w:rsidR="004F1305" w:rsidRPr="004B0C2A">
          <w:rPr>
            <w:rFonts w:cstheme="minorHAnsi"/>
            <w:color w:val="00B050"/>
            <w:sz w:val="18"/>
            <w:szCs w:val="18"/>
            <w:rPrChange w:id="62" w:author="Christy Caudill" w:date="2012-03-14T07:35:00Z">
              <w:rPr>
                <w:rFonts w:cstheme="minorHAnsi"/>
                <w:sz w:val="18"/>
                <w:szCs w:val="18"/>
              </w:rPr>
            </w:rPrChange>
          </w:rPr>
          <w:t>.</w:t>
        </w:r>
        <w:r w:rsidR="004F1305">
          <w:rPr>
            <w:rFonts w:cstheme="minorHAnsi"/>
            <w:sz w:val="18"/>
            <w:szCs w:val="18"/>
          </w:rPr>
          <w:t>”</w:t>
        </w:r>
      </w:ins>
    </w:p>
    <w:p w:rsidR="00C66942" w:rsidRPr="00E75BC0" w:rsidRDefault="002E23F6" w:rsidP="00AF6C35">
      <w:pPr>
        <w:pStyle w:val="Heading2"/>
      </w:pPr>
      <w:bookmarkStart w:id="63" w:name="_Toc319045853"/>
      <w:r w:rsidRPr="00E75BC0">
        <w:t>Section 2.</w:t>
      </w:r>
      <w:r w:rsidR="00E11B39" w:rsidRPr="00E75BC0">
        <w:t>4</w:t>
      </w:r>
      <w:r w:rsidRPr="00E75BC0">
        <w:t xml:space="preserve">: </w:t>
      </w:r>
      <w:r w:rsidR="00D237E3" w:rsidRPr="00E75BC0">
        <w:t xml:space="preserve">Downloading the results of your </w:t>
      </w:r>
      <w:proofErr w:type="spellStart"/>
      <w:r w:rsidR="00D237E3" w:rsidRPr="00E75BC0">
        <w:t>GetFeature</w:t>
      </w:r>
      <w:proofErr w:type="spellEnd"/>
      <w:r w:rsidR="00D237E3" w:rsidRPr="00E75BC0">
        <w:t xml:space="preserve"> request</w:t>
      </w:r>
      <w:bookmarkEnd w:id="63"/>
    </w:p>
    <w:p w:rsidR="00E11B39" w:rsidRDefault="00756106" w:rsidP="00D469B1">
      <w:pPr>
        <w:rPr>
          <w:rFonts w:cstheme="minorHAnsi"/>
          <w:sz w:val="18"/>
          <w:szCs w:val="18"/>
        </w:rPr>
      </w:pPr>
      <w:r>
        <w:rPr>
          <w:rFonts w:cstheme="minorHAnsi"/>
          <w:sz w:val="18"/>
          <w:szCs w:val="18"/>
        </w:rPr>
        <w:t xml:space="preserve">Having made a </w:t>
      </w:r>
      <w:proofErr w:type="spellStart"/>
      <w:r>
        <w:rPr>
          <w:rFonts w:cstheme="minorHAnsi"/>
          <w:sz w:val="18"/>
          <w:szCs w:val="18"/>
        </w:rPr>
        <w:t>GetFeature</w:t>
      </w:r>
      <w:proofErr w:type="spellEnd"/>
      <w:r>
        <w:rPr>
          <w:rFonts w:cstheme="minorHAnsi"/>
          <w:sz w:val="18"/>
          <w:szCs w:val="18"/>
        </w:rPr>
        <w:t xml:space="preserve"> request in your web browser</w:t>
      </w:r>
      <w:r w:rsidR="00184459">
        <w:rPr>
          <w:rFonts w:cstheme="minorHAnsi"/>
          <w:sz w:val="18"/>
          <w:szCs w:val="18"/>
        </w:rPr>
        <w:t xml:space="preserve">, your next step is to </w:t>
      </w:r>
      <w:r w:rsidR="00E11B39">
        <w:rPr>
          <w:rFonts w:cstheme="minorHAnsi"/>
          <w:sz w:val="18"/>
          <w:szCs w:val="18"/>
        </w:rPr>
        <w:t xml:space="preserve">download the XML response (hereafter referred to as the </w:t>
      </w:r>
      <w:proofErr w:type="spellStart"/>
      <w:r w:rsidR="00E11B39">
        <w:rPr>
          <w:rFonts w:cstheme="minorHAnsi"/>
          <w:b/>
          <w:sz w:val="18"/>
          <w:szCs w:val="18"/>
        </w:rPr>
        <w:t>GetFeature</w:t>
      </w:r>
      <w:proofErr w:type="spellEnd"/>
      <w:r w:rsidR="00E11B39">
        <w:rPr>
          <w:rFonts w:cstheme="minorHAnsi"/>
          <w:b/>
          <w:sz w:val="18"/>
          <w:szCs w:val="18"/>
        </w:rPr>
        <w:t xml:space="preserve"> document</w:t>
      </w:r>
      <w:r w:rsidR="00E11B39">
        <w:rPr>
          <w:rFonts w:cstheme="minorHAnsi"/>
          <w:sz w:val="18"/>
          <w:szCs w:val="18"/>
        </w:rPr>
        <w:t xml:space="preserve">) to your computer and prepare to validate it.  To prepare your </w:t>
      </w:r>
      <w:proofErr w:type="spellStart"/>
      <w:r w:rsidR="00E11B39">
        <w:rPr>
          <w:rFonts w:cstheme="minorHAnsi"/>
          <w:sz w:val="18"/>
          <w:szCs w:val="18"/>
        </w:rPr>
        <w:t>GetFeature</w:t>
      </w:r>
      <w:proofErr w:type="spellEnd"/>
      <w:r w:rsidR="00E11B39">
        <w:rPr>
          <w:rFonts w:cstheme="minorHAnsi"/>
          <w:sz w:val="18"/>
          <w:szCs w:val="18"/>
        </w:rPr>
        <w:t xml:space="preserve"> document for validation, you will need to modify it slightly after you download it.</w:t>
      </w:r>
    </w:p>
    <w:p w:rsidR="005E4AD3" w:rsidRPr="00AF6C35" w:rsidRDefault="007C4B67" w:rsidP="00AF6C35">
      <w:pPr>
        <w:pStyle w:val="ListParagraph"/>
        <w:numPr>
          <w:ilvl w:val="0"/>
          <w:numId w:val="8"/>
        </w:numPr>
        <w:rPr>
          <w:rFonts w:cstheme="minorHAnsi"/>
          <w:sz w:val="18"/>
          <w:szCs w:val="18"/>
        </w:rPr>
      </w:pPr>
      <w:r>
        <w:rPr>
          <w:rFonts w:cstheme="minorHAnsi"/>
          <w:sz w:val="18"/>
          <w:szCs w:val="18"/>
        </w:rPr>
        <w:t xml:space="preserve">Having performed a </w:t>
      </w:r>
      <w:proofErr w:type="spellStart"/>
      <w:r>
        <w:rPr>
          <w:rFonts w:cstheme="minorHAnsi"/>
          <w:sz w:val="18"/>
          <w:szCs w:val="18"/>
        </w:rPr>
        <w:t>GetFeature</w:t>
      </w:r>
      <w:proofErr w:type="spellEnd"/>
      <w:r>
        <w:rPr>
          <w:rFonts w:cstheme="minorHAnsi"/>
          <w:sz w:val="18"/>
          <w:szCs w:val="18"/>
        </w:rPr>
        <w:t xml:space="preserve"> request in your web browser, </w:t>
      </w:r>
      <w:r w:rsidR="005E4AD3" w:rsidRPr="00AF6C35">
        <w:rPr>
          <w:rFonts w:cstheme="minorHAnsi"/>
          <w:sz w:val="18"/>
          <w:szCs w:val="18"/>
        </w:rPr>
        <w:t xml:space="preserve">navigate to the </w:t>
      </w:r>
      <w:r w:rsidR="005E4AD3" w:rsidRPr="00AF6C35">
        <w:rPr>
          <w:rFonts w:cstheme="minorHAnsi"/>
          <w:b/>
          <w:sz w:val="18"/>
          <w:szCs w:val="18"/>
        </w:rPr>
        <w:t>File</w:t>
      </w:r>
      <w:r w:rsidR="005E4AD3" w:rsidRPr="00AF6C35">
        <w:rPr>
          <w:rFonts w:cstheme="minorHAnsi"/>
          <w:sz w:val="18"/>
          <w:szCs w:val="18"/>
        </w:rPr>
        <w:t xml:space="preserve"> menu in your web browser and click </w:t>
      </w:r>
      <w:r w:rsidR="005E4AD3" w:rsidRPr="00AF6C35">
        <w:rPr>
          <w:rFonts w:cstheme="minorHAnsi"/>
          <w:b/>
          <w:sz w:val="18"/>
          <w:szCs w:val="18"/>
        </w:rPr>
        <w:t xml:space="preserve">Save Page </w:t>
      </w:r>
      <w:proofErr w:type="gramStart"/>
      <w:r w:rsidR="005E4AD3" w:rsidRPr="00AF6C35">
        <w:rPr>
          <w:rFonts w:cstheme="minorHAnsi"/>
          <w:b/>
          <w:sz w:val="18"/>
          <w:szCs w:val="18"/>
        </w:rPr>
        <w:t>As</w:t>
      </w:r>
      <w:proofErr w:type="gramEnd"/>
      <w:r w:rsidR="005E4AD3" w:rsidRPr="00AF6C35">
        <w:rPr>
          <w:rFonts w:cstheme="minorHAnsi"/>
          <w:b/>
          <w:sz w:val="18"/>
          <w:szCs w:val="18"/>
        </w:rPr>
        <w:t>…</w:t>
      </w:r>
    </w:p>
    <w:p w:rsidR="005E4AD3" w:rsidRPr="00AF6C35" w:rsidRDefault="0016396A" w:rsidP="00AF6C35">
      <w:pPr>
        <w:pStyle w:val="ListParagraph"/>
        <w:numPr>
          <w:ilvl w:val="1"/>
          <w:numId w:val="8"/>
        </w:numPr>
        <w:rPr>
          <w:rFonts w:cstheme="minorHAnsi"/>
          <w:sz w:val="18"/>
          <w:szCs w:val="18"/>
        </w:rPr>
      </w:pPr>
      <w:r w:rsidRPr="00AF6C35">
        <w:rPr>
          <w:rFonts w:cstheme="minorHAnsi"/>
          <w:sz w:val="18"/>
          <w:szCs w:val="18"/>
        </w:rPr>
        <w:t xml:space="preserve">This will save the </w:t>
      </w:r>
      <w:proofErr w:type="spellStart"/>
      <w:r w:rsidR="00E11B39" w:rsidRPr="00AF6C35">
        <w:rPr>
          <w:rFonts w:cstheme="minorHAnsi"/>
          <w:sz w:val="18"/>
          <w:szCs w:val="18"/>
        </w:rPr>
        <w:t>GetFeature</w:t>
      </w:r>
      <w:proofErr w:type="spellEnd"/>
      <w:r w:rsidR="00E11B39" w:rsidRPr="00AF6C35">
        <w:rPr>
          <w:rFonts w:cstheme="minorHAnsi"/>
          <w:sz w:val="18"/>
          <w:szCs w:val="18"/>
        </w:rPr>
        <w:t xml:space="preserve"> document to your computer as an XML document</w:t>
      </w:r>
    </w:p>
    <w:p w:rsidR="0001474A" w:rsidRPr="00AF6C35" w:rsidRDefault="0001474A" w:rsidP="00AF6C35">
      <w:pPr>
        <w:pStyle w:val="ListParagraph"/>
        <w:numPr>
          <w:ilvl w:val="1"/>
          <w:numId w:val="8"/>
        </w:numPr>
        <w:rPr>
          <w:rFonts w:cstheme="minorHAnsi"/>
          <w:sz w:val="18"/>
          <w:szCs w:val="18"/>
        </w:rPr>
      </w:pPr>
      <w:r w:rsidRPr="00AF6C35">
        <w:rPr>
          <w:rFonts w:cstheme="minorHAnsi"/>
          <w:sz w:val="18"/>
          <w:szCs w:val="18"/>
        </w:rPr>
        <w:t>XML documents use the .xml file extension</w:t>
      </w:r>
    </w:p>
    <w:p w:rsidR="00BD7AC9" w:rsidRPr="00AF6C35" w:rsidRDefault="00BD7AC9" w:rsidP="00AF6C35">
      <w:pPr>
        <w:pStyle w:val="ListParagraph"/>
        <w:numPr>
          <w:ilvl w:val="1"/>
          <w:numId w:val="8"/>
        </w:numPr>
        <w:rPr>
          <w:rFonts w:cstheme="minorHAnsi"/>
          <w:sz w:val="18"/>
          <w:szCs w:val="18"/>
        </w:rPr>
      </w:pPr>
      <w:r w:rsidRPr="00AF6C35">
        <w:rPr>
          <w:rFonts w:cstheme="minorHAnsi"/>
          <w:sz w:val="18"/>
          <w:szCs w:val="18"/>
        </w:rPr>
        <w:t xml:space="preserve">Note that some modern web browsers hide the menu bar by default; you might need to press the </w:t>
      </w:r>
      <w:r w:rsidRPr="00AF6C35">
        <w:rPr>
          <w:rFonts w:cstheme="minorHAnsi"/>
          <w:b/>
          <w:sz w:val="18"/>
          <w:szCs w:val="18"/>
        </w:rPr>
        <w:t xml:space="preserve">Alt </w:t>
      </w:r>
      <w:r w:rsidRPr="00AF6C35">
        <w:rPr>
          <w:rFonts w:cstheme="minorHAnsi"/>
          <w:sz w:val="18"/>
          <w:szCs w:val="18"/>
        </w:rPr>
        <w:t>key on your keyboard to reveal the menu bar</w:t>
      </w:r>
    </w:p>
    <w:p w:rsidR="005E4AD3" w:rsidRPr="00AF6C35" w:rsidRDefault="005E4AD3" w:rsidP="00AF6C35">
      <w:pPr>
        <w:pStyle w:val="ListParagraph"/>
        <w:numPr>
          <w:ilvl w:val="0"/>
          <w:numId w:val="8"/>
        </w:numPr>
        <w:rPr>
          <w:rFonts w:cstheme="minorHAnsi"/>
          <w:sz w:val="18"/>
          <w:szCs w:val="18"/>
        </w:rPr>
      </w:pPr>
      <w:r w:rsidRPr="00AF6C35">
        <w:rPr>
          <w:rFonts w:cstheme="minorHAnsi"/>
          <w:sz w:val="18"/>
          <w:szCs w:val="18"/>
        </w:rPr>
        <w:t xml:space="preserve">Save the </w:t>
      </w:r>
      <w:proofErr w:type="spellStart"/>
      <w:r w:rsidR="0016396A" w:rsidRPr="00AF6C35">
        <w:rPr>
          <w:rFonts w:cstheme="minorHAnsi"/>
          <w:b/>
          <w:sz w:val="18"/>
          <w:szCs w:val="18"/>
        </w:rPr>
        <w:t>GetFeature</w:t>
      </w:r>
      <w:proofErr w:type="spellEnd"/>
      <w:r w:rsidR="0016396A" w:rsidRPr="00AF6C35">
        <w:rPr>
          <w:rFonts w:cstheme="minorHAnsi"/>
          <w:b/>
          <w:sz w:val="18"/>
          <w:szCs w:val="18"/>
        </w:rPr>
        <w:t xml:space="preserve"> document</w:t>
      </w:r>
      <w:r w:rsidRPr="00AF6C35">
        <w:rPr>
          <w:rFonts w:cstheme="minorHAnsi"/>
          <w:sz w:val="18"/>
          <w:szCs w:val="18"/>
        </w:rPr>
        <w:t xml:space="preserve"> </w:t>
      </w:r>
      <w:r w:rsidR="0008760C">
        <w:rPr>
          <w:rFonts w:cstheme="minorHAnsi"/>
          <w:b/>
          <w:sz w:val="18"/>
          <w:szCs w:val="18"/>
        </w:rPr>
        <w:t>to the same directory on your computer to which you downloaded the schema in Section 2.2</w:t>
      </w:r>
    </w:p>
    <w:p w:rsidR="00E11B39" w:rsidRPr="00AF6C35" w:rsidRDefault="00E11B39" w:rsidP="00AF6C35">
      <w:pPr>
        <w:pStyle w:val="ListParagraph"/>
        <w:numPr>
          <w:ilvl w:val="0"/>
          <w:numId w:val="8"/>
        </w:numPr>
        <w:rPr>
          <w:rFonts w:cstheme="minorHAnsi"/>
          <w:sz w:val="18"/>
          <w:szCs w:val="18"/>
        </w:rPr>
      </w:pPr>
      <w:r w:rsidRPr="00AF6C35">
        <w:rPr>
          <w:rFonts w:cstheme="minorHAnsi"/>
          <w:sz w:val="18"/>
          <w:szCs w:val="18"/>
        </w:rPr>
        <w:t xml:space="preserve">In Windows, navigate to the directory in which you just downloaded the </w:t>
      </w:r>
      <w:proofErr w:type="spellStart"/>
      <w:r w:rsidRPr="00AF6C35">
        <w:rPr>
          <w:rFonts w:cstheme="minorHAnsi"/>
          <w:b/>
          <w:sz w:val="18"/>
          <w:szCs w:val="18"/>
        </w:rPr>
        <w:t>GetFeature</w:t>
      </w:r>
      <w:proofErr w:type="spellEnd"/>
      <w:r w:rsidRPr="00AF6C35">
        <w:rPr>
          <w:rFonts w:cstheme="minorHAnsi"/>
          <w:b/>
          <w:sz w:val="18"/>
          <w:szCs w:val="18"/>
        </w:rPr>
        <w:t xml:space="preserve"> document</w:t>
      </w:r>
    </w:p>
    <w:p w:rsidR="00E11B39" w:rsidRPr="00AF6C35" w:rsidRDefault="00E11B39" w:rsidP="00AF6C35">
      <w:pPr>
        <w:pStyle w:val="ListParagraph"/>
        <w:numPr>
          <w:ilvl w:val="0"/>
          <w:numId w:val="8"/>
        </w:numPr>
        <w:rPr>
          <w:rFonts w:cstheme="minorHAnsi"/>
          <w:sz w:val="18"/>
          <w:szCs w:val="18"/>
        </w:rPr>
      </w:pPr>
      <w:r w:rsidRPr="00AF6C35">
        <w:rPr>
          <w:rFonts w:cstheme="minorHAnsi"/>
          <w:sz w:val="18"/>
          <w:szCs w:val="18"/>
        </w:rPr>
        <w:t xml:space="preserve">Open the </w:t>
      </w:r>
      <w:proofErr w:type="spellStart"/>
      <w:r w:rsidRPr="00AF6C35">
        <w:rPr>
          <w:rFonts w:cstheme="minorHAnsi"/>
          <w:b/>
          <w:sz w:val="18"/>
          <w:szCs w:val="18"/>
        </w:rPr>
        <w:t>GetFeature</w:t>
      </w:r>
      <w:proofErr w:type="spellEnd"/>
      <w:r w:rsidRPr="00AF6C35">
        <w:rPr>
          <w:rFonts w:cstheme="minorHAnsi"/>
          <w:b/>
          <w:sz w:val="18"/>
          <w:szCs w:val="18"/>
        </w:rPr>
        <w:t xml:space="preserve"> document</w:t>
      </w:r>
      <w:r w:rsidRPr="00AF6C35">
        <w:rPr>
          <w:rFonts w:cstheme="minorHAnsi"/>
          <w:sz w:val="18"/>
          <w:szCs w:val="18"/>
        </w:rPr>
        <w:t xml:space="preserve"> you just downloaded in a text editor such as </w:t>
      </w:r>
      <w:r w:rsidRPr="00AF6C35">
        <w:rPr>
          <w:rFonts w:cstheme="minorHAnsi"/>
          <w:b/>
          <w:sz w:val="18"/>
          <w:szCs w:val="18"/>
        </w:rPr>
        <w:t>Notepad</w:t>
      </w:r>
      <w:r w:rsidR="00F36EDD">
        <w:rPr>
          <w:rFonts w:cstheme="minorHAnsi"/>
          <w:b/>
          <w:sz w:val="18"/>
          <w:szCs w:val="18"/>
        </w:rPr>
        <w:t xml:space="preserve"> </w:t>
      </w:r>
      <w:r w:rsidR="00F36EDD">
        <w:rPr>
          <w:rFonts w:cstheme="minorHAnsi"/>
          <w:sz w:val="18"/>
          <w:szCs w:val="18"/>
        </w:rPr>
        <w:t xml:space="preserve">or </w:t>
      </w:r>
      <w:proofErr w:type="spellStart"/>
      <w:r w:rsidR="00F36EDD">
        <w:rPr>
          <w:rFonts w:cstheme="minorHAnsi"/>
          <w:b/>
          <w:sz w:val="18"/>
          <w:szCs w:val="18"/>
        </w:rPr>
        <w:t>Wordpad</w:t>
      </w:r>
      <w:proofErr w:type="spellEnd"/>
    </w:p>
    <w:p w:rsidR="00E11B39" w:rsidRDefault="00E11B39" w:rsidP="00AF6C35">
      <w:pPr>
        <w:pStyle w:val="ListParagraph"/>
        <w:numPr>
          <w:ilvl w:val="1"/>
          <w:numId w:val="8"/>
        </w:numPr>
        <w:rPr>
          <w:rFonts w:cstheme="minorHAnsi"/>
          <w:sz w:val="18"/>
          <w:szCs w:val="18"/>
        </w:rPr>
      </w:pPr>
      <w:r w:rsidRPr="00AF6C35">
        <w:rPr>
          <w:rFonts w:cstheme="minorHAnsi"/>
          <w:sz w:val="18"/>
          <w:szCs w:val="18"/>
        </w:rPr>
        <w:t xml:space="preserve">This can typically be accomplished by </w:t>
      </w:r>
      <w:r w:rsidRPr="00AF6C35">
        <w:rPr>
          <w:rFonts w:cstheme="minorHAnsi"/>
          <w:b/>
          <w:sz w:val="18"/>
          <w:szCs w:val="18"/>
        </w:rPr>
        <w:t>right-clicking</w:t>
      </w:r>
      <w:r w:rsidRPr="00AF6C35">
        <w:rPr>
          <w:rFonts w:cstheme="minorHAnsi"/>
          <w:sz w:val="18"/>
          <w:szCs w:val="18"/>
        </w:rPr>
        <w:t xml:space="preserve"> the document and clicking </w:t>
      </w:r>
      <w:r w:rsidRPr="00AF6C35">
        <w:rPr>
          <w:rFonts w:cstheme="minorHAnsi"/>
          <w:b/>
          <w:sz w:val="18"/>
          <w:szCs w:val="18"/>
        </w:rPr>
        <w:t xml:space="preserve">Open With… </w:t>
      </w:r>
      <w:r w:rsidRPr="00AF6C35">
        <w:rPr>
          <w:rFonts w:cstheme="minorHAnsi"/>
          <w:sz w:val="18"/>
          <w:szCs w:val="18"/>
        </w:rPr>
        <w:t>in the context menu that appears</w:t>
      </w:r>
    </w:p>
    <w:p w:rsidR="0068594A" w:rsidRDefault="0068594A" w:rsidP="00AF6C35">
      <w:pPr>
        <w:pStyle w:val="ListParagraph"/>
        <w:numPr>
          <w:ilvl w:val="1"/>
          <w:numId w:val="8"/>
        </w:numPr>
        <w:rPr>
          <w:rFonts w:cstheme="minorHAnsi"/>
          <w:sz w:val="18"/>
          <w:szCs w:val="18"/>
        </w:rPr>
      </w:pPr>
      <w:r>
        <w:rPr>
          <w:rFonts w:cstheme="minorHAnsi"/>
          <w:sz w:val="18"/>
          <w:szCs w:val="18"/>
        </w:rPr>
        <w:t xml:space="preserve">Note that </w:t>
      </w:r>
      <w:r w:rsidR="00F36EDD">
        <w:rPr>
          <w:rFonts w:cstheme="minorHAnsi"/>
          <w:sz w:val="18"/>
          <w:szCs w:val="18"/>
        </w:rPr>
        <w:t>some text editors are easier to use for viewing XML documents than others – Notepad, for example, contains no features to make XML documents more human-readable.  Consider trying different text editors to find the most optimal combination for viewing XML documents</w:t>
      </w:r>
      <w:r w:rsidR="00C77684">
        <w:rPr>
          <w:rFonts w:cstheme="minorHAnsi"/>
          <w:sz w:val="18"/>
          <w:szCs w:val="18"/>
        </w:rPr>
        <w:t>. Recommended text editors include:</w:t>
      </w:r>
    </w:p>
    <w:p w:rsidR="00C77684" w:rsidRDefault="00C77684" w:rsidP="00AF6C35">
      <w:pPr>
        <w:pStyle w:val="ListParagraph"/>
        <w:numPr>
          <w:ilvl w:val="2"/>
          <w:numId w:val="8"/>
        </w:numPr>
        <w:rPr>
          <w:rFonts w:cstheme="minorHAnsi"/>
          <w:sz w:val="18"/>
          <w:szCs w:val="18"/>
        </w:rPr>
      </w:pPr>
      <w:r>
        <w:rPr>
          <w:rFonts w:cstheme="minorHAnsi"/>
          <w:sz w:val="18"/>
          <w:szCs w:val="18"/>
        </w:rPr>
        <w:t>WordPad: basic text editor included with Windows</w:t>
      </w:r>
    </w:p>
    <w:p w:rsidR="00C77684" w:rsidRPr="00AF6C35" w:rsidRDefault="00C77684" w:rsidP="00AF6C35">
      <w:pPr>
        <w:pStyle w:val="ListParagraph"/>
        <w:numPr>
          <w:ilvl w:val="2"/>
          <w:numId w:val="8"/>
        </w:numPr>
        <w:rPr>
          <w:rFonts w:cstheme="minorHAnsi"/>
          <w:sz w:val="18"/>
          <w:szCs w:val="18"/>
        </w:rPr>
      </w:pPr>
      <w:r>
        <w:rPr>
          <w:rFonts w:cstheme="minorHAnsi"/>
          <w:sz w:val="18"/>
          <w:szCs w:val="18"/>
        </w:rPr>
        <w:t>Notepad++: an actively maintained free-and-open-source text editor designed with XML support</w:t>
      </w:r>
    </w:p>
    <w:p w:rsidR="005240EB" w:rsidRDefault="007C4B67" w:rsidP="00AF6C35">
      <w:pPr>
        <w:pStyle w:val="ListParagraph"/>
        <w:numPr>
          <w:ilvl w:val="0"/>
          <w:numId w:val="8"/>
        </w:numPr>
        <w:rPr>
          <w:rFonts w:cstheme="minorHAnsi"/>
          <w:sz w:val="18"/>
          <w:szCs w:val="18"/>
        </w:rPr>
      </w:pPr>
      <w:r>
        <w:rPr>
          <w:rFonts w:cstheme="minorHAnsi"/>
          <w:noProof/>
          <w:sz w:val="18"/>
          <w:szCs w:val="18"/>
        </w:rPr>
        <mc:AlternateContent>
          <mc:Choice Requires="wpg">
            <w:drawing>
              <wp:anchor distT="0" distB="0" distL="114300" distR="114300" simplePos="0" relativeHeight="251670528" behindDoc="0" locked="0" layoutInCell="1" allowOverlap="1" wp14:anchorId="5A15FA88" wp14:editId="183918A3">
                <wp:simplePos x="0" y="0"/>
                <wp:positionH relativeFrom="margin">
                  <wp:align>center</wp:align>
                </wp:positionH>
                <wp:positionV relativeFrom="paragraph">
                  <wp:posOffset>289035</wp:posOffset>
                </wp:positionV>
                <wp:extent cx="5943600" cy="2962656"/>
                <wp:effectExtent l="0" t="0" r="0" b="9525"/>
                <wp:wrapTopAndBottom/>
                <wp:docPr id="12" name="Group 12"/>
                <wp:cNvGraphicFramePr/>
                <a:graphic xmlns:a="http://schemas.openxmlformats.org/drawingml/2006/main">
                  <a:graphicData uri="http://schemas.microsoft.com/office/word/2010/wordprocessingGroup">
                    <wpg:wgp>
                      <wpg:cNvGrpSpPr/>
                      <wpg:grpSpPr>
                        <a:xfrm>
                          <a:off x="0" y="0"/>
                          <a:ext cx="5943600" cy="2962656"/>
                          <a:chOff x="0" y="0"/>
                          <a:chExt cx="5947576" cy="2961640"/>
                        </a:xfrm>
                      </wpg:grpSpPr>
                      <pic:pic xmlns:pic="http://schemas.openxmlformats.org/drawingml/2006/picture">
                        <pic:nvPicPr>
                          <pic:cNvPr id="4" name="Picture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7576" cy="2639833"/>
                          </a:xfrm>
                          <a:prstGeom prst="rect">
                            <a:avLst/>
                          </a:prstGeom>
                        </pic:spPr>
                      </pic:pic>
                      <wps:wsp>
                        <wps:cNvPr id="11" name="Text Box 11"/>
                        <wps:cNvSpPr txBox="1"/>
                        <wps:spPr>
                          <a:xfrm>
                            <a:off x="0" y="2694940"/>
                            <a:ext cx="5943600" cy="266700"/>
                          </a:xfrm>
                          <a:prstGeom prst="rect">
                            <a:avLst/>
                          </a:prstGeom>
                          <a:solidFill>
                            <a:prstClr val="white"/>
                          </a:solidFill>
                          <a:ln>
                            <a:noFill/>
                          </a:ln>
                          <a:effectLst/>
                        </wps:spPr>
                        <wps:txbx>
                          <w:txbxContent>
                            <w:p w:rsidR="000E65EE" w:rsidRPr="007C2305" w:rsidRDefault="000E65EE" w:rsidP="00AF6C35">
                              <w:pPr>
                                <w:pStyle w:val="Caption"/>
                                <w:jc w:val="center"/>
                                <w:rPr>
                                  <w:rFonts w:cstheme="minorHAnsi"/>
                                </w:rPr>
                              </w:pPr>
                              <w:r>
                                <w:t xml:space="preserve">Figure </w:t>
                              </w:r>
                              <w:r w:rsidR="004B0C2A">
                                <w:fldChar w:fldCharType="begin"/>
                              </w:r>
                              <w:r w:rsidR="004B0C2A">
                                <w:instrText xml:space="preserve"> SEQ Figure \* ARABIC </w:instrText>
                              </w:r>
                              <w:r w:rsidR="004B0C2A">
                                <w:fldChar w:fldCharType="separate"/>
                              </w:r>
                              <w:r>
                                <w:rPr>
                                  <w:noProof/>
                                </w:rPr>
                                <w:t>2</w:t>
                              </w:r>
                              <w:r w:rsidR="004B0C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2" o:spid="_x0000_s1030" style="position:absolute;left:0;text-align:left;margin-left:0;margin-top:22.75pt;width:468pt;height:233.3pt;z-index:251670528;mso-position-horizontal:center;mso-position-horizontal-relative:margin;mso-width-relative:margin;mso-height-relative:margin" coordsize="59475,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">
                <v:shape id="Picture 4" o:spid="_x0000_s1031" type="#_x0000_t75" style="position:absolute;width:59475;height:26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ndzDCAAAA2gAAAA8AAABkcnMvZG93bnJldi54bWxEj0FrAjEUhO8F/0N4Qm+aWBepq1FaW8FL&#10;D1rF62Pz3CxuXpZN1PXfG6HQ4zAz3zDzZedqcaU2VJ41jIYKBHHhTcWlhv3vevAOIkRkg7Vn0nCn&#10;AMtF72WOufE33tJ1F0uRIBxy1GBjbHIpQ2HJYRj6hjh5J986jEm2pTQt3hLc1fJNqYl0WHFasNjQ&#10;ylJx3l2chsP3l8nUan8J66P9yQ5q/Dl1Y61f+93HDESkLv6H/9oboyGD55V0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53cwwgAAANoAAAAPAAAAAAAAAAAAAAAAAJ8C&#10;AABkcnMvZG93bnJldi54bWxQSwUGAAAAAAQABAD3AAAAjgMAAAAA&#10;">
                  <v:imagedata r:id="rId24" o:title=""/>
                  <v:path arrowok="t"/>
                </v:shape>
                <v:shape id="Text Box 11" o:spid="_x0000_s1032" type="#_x0000_t202" style="position:absolute;top:26949;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0E65EE" w:rsidRPr="007C2305" w:rsidRDefault="000E65EE" w:rsidP="00AF6C35">
                        <w:pPr>
                          <w:pStyle w:val="Caption"/>
                          <w:jc w:val="center"/>
                          <w:rPr>
                            <w:rFonts w:cstheme="minorHAnsi"/>
                          </w:rPr>
                        </w:pPr>
                        <w:r>
                          <w:t xml:space="preserve">Figure </w:t>
                        </w:r>
                        <w:r w:rsidR="004B0C2A">
                          <w:fldChar w:fldCharType="begin"/>
                        </w:r>
                        <w:r w:rsidR="004B0C2A">
                          <w:instrText xml:space="preserve"> SEQ Figure \* ARABIC </w:instrText>
                        </w:r>
                        <w:r w:rsidR="004B0C2A">
                          <w:fldChar w:fldCharType="separate"/>
                        </w:r>
                        <w:r>
                          <w:rPr>
                            <w:noProof/>
                          </w:rPr>
                          <w:t>2</w:t>
                        </w:r>
                        <w:r w:rsidR="004B0C2A">
                          <w:rPr>
                            <w:noProof/>
                          </w:rPr>
                          <w:fldChar w:fldCharType="end"/>
                        </w:r>
                      </w:p>
                    </w:txbxContent>
                  </v:textbox>
                </v:shape>
                <w10:wrap type="topAndBottom" anchorx="margin"/>
              </v:group>
            </w:pict>
          </mc:Fallback>
        </mc:AlternateContent>
      </w:r>
      <w:r w:rsidR="00E11B39" w:rsidRPr="00AF6C35">
        <w:rPr>
          <w:rFonts w:cstheme="minorHAnsi"/>
          <w:sz w:val="18"/>
          <w:szCs w:val="18"/>
        </w:rPr>
        <w:t xml:space="preserve">Near the very top of the </w:t>
      </w:r>
      <w:proofErr w:type="spellStart"/>
      <w:r w:rsidR="002D05C9">
        <w:rPr>
          <w:rFonts w:cstheme="minorHAnsi"/>
          <w:b/>
          <w:sz w:val="18"/>
          <w:szCs w:val="18"/>
        </w:rPr>
        <w:t>GetFeature</w:t>
      </w:r>
      <w:proofErr w:type="spellEnd"/>
      <w:r w:rsidR="002D05C9">
        <w:rPr>
          <w:rFonts w:cstheme="minorHAnsi"/>
          <w:b/>
          <w:sz w:val="18"/>
          <w:szCs w:val="18"/>
        </w:rPr>
        <w:t xml:space="preserve"> document</w:t>
      </w:r>
      <w:r w:rsidR="00E11B39" w:rsidRPr="00AF6C35">
        <w:rPr>
          <w:rFonts w:cstheme="minorHAnsi"/>
          <w:sz w:val="18"/>
          <w:szCs w:val="18"/>
        </w:rPr>
        <w:t xml:space="preserve">, highlight the </w:t>
      </w:r>
      <w:r w:rsidR="00E11B39" w:rsidRPr="00AF6C35">
        <w:rPr>
          <w:rFonts w:cstheme="minorHAnsi"/>
          <w:b/>
          <w:sz w:val="18"/>
          <w:szCs w:val="18"/>
        </w:rPr>
        <w:t>service URL</w:t>
      </w:r>
      <w:r w:rsidR="00E11B39" w:rsidRPr="00AF6C35">
        <w:rPr>
          <w:rFonts w:cstheme="minorHAnsi"/>
          <w:sz w:val="18"/>
          <w:szCs w:val="18"/>
        </w:rPr>
        <w:t xml:space="preserve"> (Figure 2)</w:t>
      </w:r>
    </w:p>
    <w:p w:rsidR="00E75BC0" w:rsidRPr="00AF6C35" w:rsidRDefault="0068594A" w:rsidP="00AF6C35">
      <w:pPr>
        <w:pStyle w:val="ListParagraph"/>
        <w:numPr>
          <w:ilvl w:val="0"/>
          <w:numId w:val="8"/>
        </w:numPr>
      </w:pPr>
      <w:r w:rsidRPr="00AF6C35">
        <w:rPr>
          <w:rFonts w:cstheme="minorHAnsi"/>
          <w:sz w:val="18"/>
          <w:szCs w:val="18"/>
        </w:rPr>
        <w:t xml:space="preserve">Replace the </w:t>
      </w:r>
      <w:r w:rsidRPr="00AF6C35">
        <w:rPr>
          <w:rFonts w:cstheme="minorHAnsi"/>
          <w:b/>
          <w:sz w:val="18"/>
          <w:szCs w:val="18"/>
        </w:rPr>
        <w:t xml:space="preserve">service URL </w:t>
      </w:r>
      <w:r w:rsidRPr="00AF6C35">
        <w:rPr>
          <w:rFonts w:cstheme="minorHAnsi"/>
          <w:sz w:val="18"/>
          <w:szCs w:val="18"/>
        </w:rPr>
        <w:t>with the exact name of the schema you just downloaded, complete with file extension (Figure 3)</w:t>
      </w:r>
      <w:r w:rsidR="00E75BC0">
        <w:rPr>
          <w:rFonts w:cstheme="minorHAnsi"/>
          <w:sz w:val="18"/>
          <w:szCs w:val="18"/>
        </w:rPr>
        <w:t>.</w:t>
      </w:r>
    </w:p>
    <w:p w:rsidR="000668A8" w:rsidRPr="00881CF7" w:rsidRDefault="0068594A" w:rsidP="00AF6C35">
      <w:pPr>
        <w:pStyle w:val="Heading2"/>
      </w:pPr>
      <w:bookmarkStart w:id="64" w:name="_Toc319045854"/>
      <w:r>
        <w:rPr>
          <w:noProof/>
        </w:rPr>
        <mc:AlternateContent>
          <mc:Choice Requires="wpg">
            <w:drawing>
              <wp:anchor distT="0" distB="0" distL="114300" distR="114300" simplePos="0" relativeHeight="251673600" behindDoc="0" locked="0" layoutInCell="1" allowOverlap="1" wp14:anchorId="6172E7E6" wp14:editId="103755B9">
                <wp:simplePos x="0" y="0"/>
                <wp:positionH relativeFrom="column">
                  <wp:posOffset>504908</wp:posOffset>
                </wp:positionH>
                <wp:positionV relativeFrom="paragraph">
                  <wp:posOffset>3976</wp:posOffset>
                </wp:positionV>
                <wp:extent cx="5947575" cy="2929890"/>
                <wp:effectExtent l="0" t="0" r="0" b="3810"/>
                <wp:wrapTopAndBottom/>
                <wp:docPr id="14" name="Group 14"/>
                <wp:cNvGraphicFramePr/>
                <a:graphic xmlns:a="http://schemas.openxmlformats.org/drawingml/2006/main">
                  <a:graphicData uri="http://schemas.microsoft.com/office/word/2010/wordprocessingGroup">
                    <wpg:wgp>
                      <wpg:cNvGrpSpPr/>
                      <wpg:grpSpPr>
                        <a:xfrm>
                          <a:off x="0" y="0"/>
                          <a:ext cx="5947575" cy="2929890"/>
                          <a:chOff x="0" y="0"/>
                          <a:chExt cx="5947575" cy="2929890"/>
                        </a:xfrm>
                      </wpg:grpSpPr>
                      <pic:pic xmlns:pic="http://schemas.openxmlformats.org/drawingml/2006/picture">
                        <pic:nvPicPr>
                          <pic:cNvPr id="5" name="Picture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7575" cy="2600076"/>
                          </a:xfrm>
                          <a:prstGeom prst="rect">
                            <a:avLst/>
                          </a:prstGeom>
                        </pic:spPr>
                      </pic:pic>
                      <wps:wsp>
                        <wps:cNvPr id="13" name="Text Box 13"/>
                        <wps:cNvSpPr txBox="1"/>
                        <wps:spPr>
                          <a:xfrm>
                            <a:off x="0" y="2663190"/>
                            <a:ext cx="5943600" cy="266700"/>
                          </a:xfrm>
                          <a:prstGeom prst="rect">
                            <a:avLst/>
                          </a:prstGeom>
                          <a:solidFill>
                            <a:prstClr val="white"/>
                          </a:solidFill>
                          <a:ln>
                            <a:noFill/>
                          </a:ln>
                          <a:effectLst/>
                        </wps:spPr>
                        <wps:txbx>
                          <w:txbxContent>
                            <w:p w:rsidR="000E65EE" w:rsidRPr="007E42F9" w:rsidRDefault="000E65EE" w:rsidP="00AF6C35">
                              <w:pPr>
                                <w:pStyle w:val="Caption"/>
                                <w:jc w:val="center"/>
                                <w:rPr>
                                  <w:rFonts w:cstheme="minorHAnsi"/>
                                  <w:noProof/>
                                </w:rPr>
                              </w:pPr>
                              <w:r>
                                <w:t xml:space="preserve">Figure </w:t>
                              </w:r>
                              <w:r w:rsidR="004B0C2A">
                                <w:fldChar w:fldCharType="begin"/>
                              </w:r>
                              <w:r w:rsidR="004B0C2A">
                                <w:instrText xml:space="preserve"> SEQ Figure \* ARABIC </w:instrText>
                              </w:r>
                              <w:r w:rsidR="004B0C2A">
                                <w:fldChar w:fldCharType="separate"/>
                              </w:r>
                              <w:r>
                                <w:rPr>
                                  <w:noProof/>
                                </w:rPr>
                                <w:t>3</w:t>
                              </w:r>
                              <w:r w:rsidR="004B0C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 o:spid="_x0000_s1033" style="position:absolute;margin-left:39.75pt;margin-top:.3pt;width:468.3pt;height:230.7pt;z-index:251673600" coordsize="59475,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">
                <v:shape id="Picture 5" o:spid="_x0000_s1034" type="#_x0000_t75" style="position:absolute;width:59475;height:26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s6tXCAAAA2gAAAA8AAABkcnMvZG93bnJldi54bWxEj09rAjEUxO+C3yE8obeaaGmxW6PYgtAe&#10;FP+098fmubu4eVk2cc1++0YQPA4z8xtmvoy2Fh21vnKsYTJWIIhzZyouNPwe188zED4gG6wdk4ae&#10;PCwXw8EcM+OuvKfuEAqRIOwz1FCG0GRS+rwki37sGuLknVxrMSTZFtK0eE1wW8upUm/SYsVpocSG&#10;vkrKz4eL1fCz/Zsad3lZxxA/+53qNr0y71o/jeLqA0SgGB7he/vbaHiF25V0A+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7OrVwgAAANoAAAAPAAAAAAAAAAAAAAAAAJ8C&#10;AABkcnMvZG93bnJldi54bWxQSwUGAAAAAAQABAD3AAAAjgMAAAAA&#10;">
                  <v:imagedata r:id="rId26" o:title=""/>
                  <v:path arrowok="t"/>
                </v:shape>
                <v:shape id="Text Box 13" o:spid="_x0000_s1035" type="#_x0000_t202" style="position:absolute;top:26631;width:5943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0E65EE" w:rsidRPr="007E42F9" w:rsidRDefault="000E65EE" w:rsidP="00AF6C35">
                        <w:pPr>
                          <w:pStyle w:val="Caption"/>
                          <w:jc w:val="center"/>
                          <w:rPr>
                            <w:rFonts w:cstheme="minorHAnsi"/>
                            <w:noProof/>
                          </w:rPr>
                        </w:pPr>
                        <w:r>
                          <w:t xml:space="preserve">Figure </w:t>
                        </w:r>
                        <w:r w:rsidR="004B0C2A">
                          <w:fldChar w:fldCharType="begin"/>
                        </w:r>
                        <w:r w:rsidR="004B0C2A">
                          <w:instrText xml:space="preserve"> SEQ Figure \* ARABIC </w:instrText>
                        </w:r>
                        <w:r w:rsidR="004B0C2A">
                          <w:fldChar w:fldCharType="separate"/>
                        </w:r>
                        <w:r>
                          <w:rPr>
                            <w:noProof/>
                          </w:rPr>
                          <w:t>3</w:t>
                        </w:r>
                        <w:r w:rsidR="004B0C2A">
                          <w:rPr>
                            <w:noProof/>
                          </w:rPr>
                          <w:fldChar w:fldCharType="end"/>
                        </w:r>
                      </w:p>
                    </w:txbxContent>
                  </v:textbox>
                </v:shape>
                <w10:wrap type="topAndBottom"/>
              </v:group>
            </w:pict>
          </mc:Fallback>
        </mc:AlternateContent>
      </w:r>
      <w:r>
        <w:t xml:space="preserve">Section 2.5: </w:t>
      </w:r>
      <w:r w:rsidR="009F4E5A" w:rsidRPr="00881CF7">
        <w:t xml:space="preserve">XML </w:t>
      </w:r>
      <w:r w:rsidR="00AB1533" w:rsidRPr="00881CF7">
        <w:t xml:space="preserve">Schema </w:t>
      </w:r>
      <w:r w:rsidR="009F4E5A" w:rsidRPr="00881CF7">
        <w:t>Validation</w:t>
      </w:r>
      <w:r w:rsidR="00C77684">
        <w:t xml:space="preserve"> with XML Explorer</w:t>
      </w:r>
      <w:bookmarkEnd w:id="64"/>
    </w:p>
    <w:p w:rsidR="00C77684" w:rsidRPr="00AF6C35" w:rsidRDefault="0068594A" w:rsidP="00AF6C35">
      <w:r w:rsidRPr="00AF6C35">
        <w:t>Having downloaded your schema docume</w:t>
      </w:r>
      <w:r w:rsidR="00C77684" w:rsidRPr="00AF6C35">
        <w:t xml:space="preserve">nt and your </w:t>
      </w:r>
      <w:proofErr w:type="spellStart"/>
      <w:r w:rsidR="00C77684" w:rsidRPr="00AF6C35">
        <w:t>GetFeature</w:t>
      </w:r>
      <w:proofErr w:type="spellEnd"/>
      <w:r w:rsidR="00C77684" w:rsidRPr="00AF6C35">
        <w:t xml:space="preserve"> document, and having prepared your </w:t>
      </w:r>
      <w:proofErr w:type="spellStart"/>
      <w:r w:rsidR="00C77684" w:rsidRPr="00AF6C35">
        <w:t>GetFeature</w:t>
      </w:r>
      <w:proofErr w:type="spellEnd"/>
      <w:r w:rsidR="00C77684" w:rsidRPr="00AF6C35">
        <w:t xml:space="preserve"> document for valid</w:t>
      </w:r>
      <w:r w:rsidR="00D57948" w:rsidRPr="00AF6C35">
        <w:t>ation</w:t>
      </w:r>
      <w:r w:rsidR="00C77684" w:rsidRPr="00AF6C35">
        <w:t xml:space="preserve">, open the </w:t>
      </w:r>
      <w:proofErr w:type="spellStart"/>
      <w:r w:rsidR="00C77684" w:rsidRPr="00AF6C35">
        <w:t>GetFeature</w:t>
      </w:r>
      <w:proofErr w:type="spellEnd"/>
      <w:r w:rsidR="00C77684" w:rsidRPr="00AF6C35">
        <w:t xml:space="preserve"> document in XML Explorer.</w:t>
      </w:r>
    </w:p>
    <w:p w:rsidR="00C77684" w:rsidRDefault="00C77684" w:rsidP="00AF6C35">
      <w:pPr>
        <w:pStyle w:val="ListParagraph"/>
        <w:numPr>
          <w:ilvl w:val="0"/>
          <w:numId w:val="9"/>
        </w:numPr>
        <w:ind w:right="144"/>
        <w:rPr>
          <w:rFonts w:cstheme="minorHAnsi"/>
          <w:sz w:val="18"/>
          <w:szCs w:val="18"/>
        </w:rPr>
      </w:pPr>
      <w:r>
        <w:rPr>
          <w:rFonts w:cstheme="minorHAnsi"/>
          <w:sz w:val="18"/>
          <w:szCs w:val="18"/>
        </w:rPr>
        <w:t>Open XML Explorer</w:t>
      </w:r>
    </w:p>
    <w:p w:rsidR="00C77684" w:rsidRDefault="00C77684" w:rsidP="00AF6C35">
      <w:pPr>
        <w:pStyle w:val="ListParagraph"/>
        <w:numPr>
          <w:ilvl w:val="0"/>
          <w:numId w:val="9"/>
        </w:numPr>
        <w:ind w:right="144"/>
        <w:rPr>
          <w:rFonts w:cstheme="minorHAnsi"/>
          <w:sz w:val="18"/>
          <w:szCs w:val="18"/>
        </w:rPr>
      </w:pPr>
      <w:r>
        <w:rPr>
          <w:rFonts w:cstheme="minorHAnsi"/>
          <w:sz w:val="18"/>
          <w:szCs w:val="18"/>
        </w:rPr>
        <w:t>Click</w:t>
      </w:r>
      <w:r w:rsidR="00D57948">
        <w:rPr>
          <w:rFonts w:cstheme="minorHAnsi"/>
          <w:sz w:val="18"/>
          <w:szCs w:val="18"/>
        </w:rPr>
        <w:t xml:space="preserve"> the </w:t>
      </w:r>
      <w:r w:rsidR="00D57948">
        <w:rPr>
          <w:rFonts w:cstheme="minorHAnsi"/>
          <w:b/>
          <w:sz w:val="18"/>
          <w:szCs w:val="18"/>
        </w:rPr>
        <w:t>File</w:t>
      </w:r>
      <w:r w:rsidR="00D57948">
        <w:rPr>
          <w:rFonts w:cstheme="minorHAnsi"/>
          <w:sz w:val="18"/>
          <w:szCs w:val="18"/>
        </w:rPr>
        <w:t xml:space="preserve"> menu and click </w:t>
      </w:r>
      <w:r w:rsidR="00D57948">
        <w:rPr>
          <w:rFonts w:cstheme="minorHAnsi"/>
          <w:b/>
          <w:sz w:val="18"/>
          <w:szCs w:val="18"/>
        </w:rPr>
        <w:t>Open</w:t>
      </w:r>
    </w:p>
    <w:p w:rsidR="00D57948" w:rsidRDefault="00D57948" w:rsidP="00AF6C35">
      <w:pPr>
        <w:pStyle w:val="ListParagraph"/>
        <w:numPr>
          <w:ilvl w:val="0"/>
          <w:numId w:val="9"/>
        </w:numPr>
        <w:ind w:right="144"/>
        <w:rPr>
          <w:rFonts w:cstheme="minorHAnsi"/>
          <w:sz w:val="18"/>
          <w:szCs w:val="18"/>
        </w:rPr>
      </w:pPr>
      <w:r>
        <w:rPr>
          <w:rFonts w:cstheme="minorHAnsi"/>
          <w:sz w:val="18"/>
          <w:szCs w:val="18"/>
        </w:rPr>
        <w:t xml:space="preserve">Navigate to and open your </w:t>
      </w:r>
      <w:proofErr w:type="spellStart"/>
      <w:r>
        <w:rPr>
          <w:rFonts w:cstheme="minorHAnsi"/>
          <w:b/>
          <w:sz w:val="18"/>
          <w:szCs w:val="18"/>
        </w:rPr>
        <w:t>GetFeature</w:t>
      </w:r>
      <w:proofErr w:type="spellEnd"/>
      <w:r>
        <w:rPr>
          <w:rFonts w:cstheme="minorHAnsi"/>
          <w:b/>
          <w:sz w:val="18"/>
          <w:szCs w:val="18"/>
        </w:rPr>
        <w:t xml:space="preserve"> document</w:t>
      </w:r>
    </w:p>
    <w:p w:rsidR="00E75BC0" w:rsidRDefault="00D57948" w:rsidP="00AF6C35">
      <w:pPr>
        <w:pStyle w:val="ListParagraph"/>
        <w:numPr>
          <w:ilvl w:val="0"/>
          <w:numId w:val="9"/>
        </w:numPr>
        <w:ind w:right="144"/>
        <w:rPr>
          <w:rFonts w:cstheme="minorHAnsi"/>
          <w:sz w:val="18"/>
          <w:szCs w:val="18"/>
        </w:rPr>
      </w:pPr>
      <w:r w:rsidRPr="00E75BC0">
        <w:rPr>
          <w:rFonts w:cstheme="minorHAnsi"/>
          <w:sz w:val="18"/>
          <w:szCs w:val="18"/>
        </w:rPr>
        <w:t xml:space="preserve">Click the </w:t>
      </w:r>
      <w:r w:rsidRPr="00E75BC0">
        <w:rPr>
          <w:rFonts w:cstheme="minorHAnsi"/>
          <w:b/>
          <w:sz w:val="18"/>
          <w:szCs w:val="18"/>
        </w:rPr>
        <w:t>Errors</w:t>
      </w:r>
      <w:r w:rsidRPr="00E75BC0">
        <w:rPr>
          <w:rFonts w:cstheme="minorHAnsi"/>
          <w:sz w:val="18"/>
          <w:szCs w:val="18"/>
        </w:rPr>
        <w:t xml:space="preserve"> tab (Figure 4)</w:t>
      </w:r>
    </w:p>
    <w:p w:rsidR="00D57948" w:rsidRPr="00E75BC0" w:rsidRDefault="0016572C" w:rsidP="00AF6C35">
      <w:pPr>
        <w:pStyle w:val="ListParagraph"/>
        <w:numPr>
          <w:ilvl w:val="0"/>
          <w:numId w:val="9"/>
        </w:numPr>
        <w:ind w:right="144"/>
      </w:pPr>
      <w:r w:rsidRPr="00AF6C35">
        <w:rPr>
          <w:noProof/>
        </w:rPr>
        <mc:AlternateContent>
          <mc:Choice Requires="wpg">
            <w:drawing>
              <wp:anchor distT="0" distB="0" distL="114300" distR="114300" simplePos="0" relativeHeight="251676672" behindDoc="0" locked="0" layoutInCell="1" allowOverlap="1" wp14:anchorId="35E054A7" wp14:editId="7A1C5837">
                <wp:simplePos x="0" y="0"/>
                <wp:positionH relativeFrom="margin">
                  <wp:align>center</wp:align>
                </wp:positionH>
                <wp:positionV relativeFrom="paragraph">
                  <wp:posOffset>317031</wp:posOffset>
                </wp:positionV>
                <wp:extent cx="6199632" cy="4406308"/>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6199632" cy="4406308"/>
                          <a:chOff x="0" y="0"/>
                          <a:chExt cx="6202017" cy="4407705"/>
                        </a:xfrm>
                      </wpg:grpSpPr>
                      <pic:pic xmlns:pic="http://schemas.openxmlformats.org/drawingml/2006/picture">
                        <pic:nvPicPr>
                          <pic:cNvPr id="8" name="Picture 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2017" cy="4086970"/>
                          </a:xfrm>
                          <a:prstGeom prst="rect">
                            <a:avLst/>
                          </a:prstGeom>
                          <a:noFill/>
                          <a:ln>
                            <a:noFill/>
                          </a:ln>
                        </pic:spPr>
                      </pic:pic>
                      <wps:wsp>
                        <wps:cNvPr id="15" name="Text Box 15"/>
                        <wps:cNvSpPr txBox="1"/>
                        <wps:spPr>
                          <a:xfrm>
                            <a:off x="0" y="4140920"/>
                            <a:ext cx="6197443" cy="266785"/>
                          </a:xfrm>
                          <a:prstGeom prst="rect">
                            <a:avLst/>
                          </a:prstGeom>
                          <a:solidFill>
                            <a:prstClr val="white"/>
                          </a:solidFill>
                          <a:ln>
                            <a:noFill/>
                          </a:ln>
                          <a:effectLst/>
                        </wps:spPr>
                        <wps:txbx>
                          <w:txbxContent>
                            <w:p w:rsidR="000E65EE" w:rsidRPr="00A57A2C" w:rsidRDefault="000E65EE" w:rsidP="00AF6C35">
                              <w:pPr>
                                <w:pStyle w:val="Caption"/>
                                <w:jc w:val="center"/>
                                <w:rPr>
                                  <w:rFonts w:cstheme="minorHAnsi"/>
                                  <w:noProof/>
                                </w:rPr>
                              </w:pPr>
                              <w:r>
                                <w:t xml:space="preserve">Figure </w:t>
                              </w:r>
                              <w:r w:rsidR="004B0C2A">
                                <w:fldChar w:fldCharType="begin"/>
                              </w:r>
                              <w:r w:rsidR="004B0C2A">
                                <w:instrText xml:space="preserve"> SEQ Figure \* ARABIC </w:instrText>
                              </w:r>
                              <w:r w:rsidR="004B0C2A">
                                <w:fldChar w:fldCharType="separate"/>
                              </w:r>
                              <w:r>
                                <w:rPr>
                                  <w:noProof/>
                                </w:rPr>
                                <w:t>4</w:t>
                              </w:r>
                              <w:r w:rsidR="004B0C2A">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6" o:spid="_x0000_s1036" style="position:absolute;left:0;text-align:left;margin-left:0;margin-top:24.95pt;width:488.15pt;height:346.95pt;z-index:251676672;mso-position-horizontal:center;mso-position-horizontal-relative:margin;mso-width-relative:margin;mso-height-relative:margin" coordsize="62020,4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">
                <v:shape id="Picture 8" o:spid="_x0000_s1037" type="#_x0000_t75" style="position:absolute;width:62020;height:40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UF3PCAAAA2gAAAA8AAABkcnMvZG93bnJldi54bWxET8tqwkAU3Qv9h+EK7szEtohEJ1IrtUWx&#10;1Meiy0vm5lEzd0JmGtO/7ywEl4fzXix7U4uOWldZVjCJYhDEmdUVFwrOp7fxDITzyBpry6Tgjxws&#10;04fBAhNtr3yg7ugLEULYJaig9L5JpHRZSQZdZBviwOW2NegDbAupW7yGcFPLxzieSoMVh4YSG3ot&#10;Kbscf42C3cat86du/5mtn7+Lr+1PtzLvUqnRsH+Zg/DU+7v45v7QCsLWcCXcAJ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1BdzwgAAANoAAAAPAAAAAAAAAAAAAAAAAJ8C&#10;AABkcnMvZG93bnJldi54bWxQSwUGAAAAAAQABAD3AAAAjgMAAAAA&#10;">
                  <v:imagedata r:id="rId28" o:title=""/>
                  <v:path arrowok="t"/>
                </v:shape>
                <v:shape id="Text Box 15" o:spid="_x0000_s1038" type="#_x0000_t202" style="position:absolute;top:41409;width:61974;height:2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0E65EE" w:rsidRPr="00A57A2C" w:rsidRDefault="000E65EE" w:rsidP="00AF6C35">
                        <w:pPr>
                          <w:pStyle w:val="Caption"/>
                          <w:jc w:val="center"/>
                          <w:rPr>
                            <w:rFonts w:cstheme="minorHAnsi"/>
                            <w:noProof/>
                          </w:rPr>
                        </w:pPr>
                        <w:r>
                          <w:t xml:space="preserve">Figure </w:t>
                        </w:r>
                        <w:r w:rsidR="004B0C2A">
                          <w:fldChar w:fldCharType="begin"/>
                        </w:r>
                        <w:r w:rsidR="004B0C2A">
                          <w:instrText xml:space="preserve"> SEQ Figure \* ARABIC </w:instrText>
                        </w:r>
                        <w:r w:rsidR="004B0C2A">
                          <w:fldChar w:fldCharType="separate"/>
                        </w:r>
                        <w:r>
                          <w:rPr>
                            <w:noProof/>
                          </w:rPr>
                          <w:t>4</w:t>
                        </w:r>
                        <w:r w:rsidR="004B0C2A">
                          <w:rPr>
                            <w:noProof/>
                          </w:rPr>
                          <w:fldChar w:fldCharType="end"/>
                        </w:r>
                      </w:p>
                    </w:txbxContent>
                  </v:textbox>
                </v:shape>
                <w10:wrap type="topAndBottom" anchorx="margin"/>
              </v:group>
            </w:pict>
          </mc:Fallback>
        </mc:AlternateContent>
      </w:r>
      <w:r w:rsidR="00D57948" w:rsidRPr="00E75BC0">
        <w:t>If the web service validates successfully against the designated schema, no errors should appear and your web service is valid</w:t>
      </w:r>
    </w:p>
    <w:p w:rsidR="00D26538" w:rsidRPr="00E75BC0" w:rsidRDefault="00D26538" w:rsidP="00AF6C35">
      <w:r w:rsidRPr="00E75BC0">
        <w:t>If errors appear, you will need to fix them within the web service itself.</w:t>
      </w:r>
      <w:r w:rsidR="00DD3BAA" w:rsidRPr="00E75BC0">
        <w:t xml:space="preserve"> The process for doing so is outside the scope of this document.</w:t>
      </w:r>
    </w:p>
    <w:p w:rsidR="00881CF7" w:rsidRDefault="00DD3BAA" w:rsidP="00AF6C35">
      <w:pPr>
        <w:pStyle w:val="Heading1"/>
      </w:pPr>
      <w:bookmarkStart w:id="65" w:name="_Toc319045855"/>
      <w:r>
        <w:t>Section 3.0: T</w:t>
      </w:r>
      <w:r w:rsidR="00881CF7">
        <w:t>roubleshooting</w:t>
      </w:r>
      <w:bookmarkEnd w:id="65"/>
    </w:p>
    <w:p w:rsidR="00881CF7" w:rsidRPr="00881CF7" w:rsidRDefault="00881CF7" w:rsidP="00AB1533">
      <w:pPr>
        <w:ind w:right="144"/>
        <w:rPr>
          <w:rFonts w:cstheme="minorHAnsi"/>
          <w:sz w:val="18"/>
          <w:szCs w:val="18"/>
        </w:rPr>
      </w:pPr>
      <w:r w:rsidRPr="00881CF7">
        <w:rPr>
          <w:rFonts w:cstheme="minorHAnsi"/>
          <w:sz w:val="18"/>
          <w:szCs w:val="18"/>
        </w:rPr>
        <w:t xml:space="preserve">For questions on this process, the schemas, or other options for xml validation, please feel free to contact Celia Coleman at </w:t>
      </w:r>
      <w:hyperlink r:id="rId29" w:history="1">
        <w:r w:rsidRPr="00881CF7">
          <w:rPr>
            <w:rStyle w:val="Hyperlink"/>
            <w:rFonts w:cstheme="minorHAnsi"/>
            <w:sz w:val="18"/>
            <w:szCs w:val="18"/>
          </w:rPr>
          <w:t>celia.coleman@azgs.az.gov</w:t>
        </w:r>
      </w:hyperlink>
      <w:r w:rsidRPr="00881CF7">
        <w:rPr>
          <w:rFonts w:cstheme="minorHAnsi"/>
          <w:sz w:val="18"/>
          <w:szCs w:val="18"/>
        </w:rPr>
        <w:t>.</w:t>
      </w:r>
    </w:p>
    <w:sectPr w:rsidR="00881CF7" w:rsidRPr="00881CF7" w:rsidSect="00AF6C35">
      <w:pgSz w:w="12240" w:h="15840"/>
      <w:pgMar w:top="1170" w:right="990" w:bottom="720" w:left="99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Esty Pape" w:date="2012-02-24T10:51:00Z" w:initials="ERP">
    <w:p w:rsidR="000E65EE" w:rsidRDefault="000E65EE" w:rsidP="00D222A2">
      <w:pPr>
        <w:pStyle w:val="CommentText"/>
      </w:pPr>
      <w:r>
        <w:rPr>
          <w:rStyle w:val="CommentReference"/>
        </w:rPr>
        <w:annotationRef/>
      </w:r>
      <w:r>
        <w:t xml:space="preserve">For reading clarity, how about typing </w:t>
      </w:r>
      <w:proofErr w:type="spellStart"/>
      <w:r>
        <w:t>getfeature</w:t>
      </w:r>
      <w:proofErr w:type="spellEnd"/>
      <w:r>
        <w:t xml:space="preserve"> in an obviously different font (or something), so it is visually different from the basic sentence font.</w:t>
      </w:r>
    </w:p>
  </w:comment>
  <w:comment w:id="11" w:author="Christy Caudill" w:date="2012-03-12T13:15:00Z" w:initials="CC">
    <w:p w:rsidR="000E65EE" w:rsidRDefault="000E65EE">
      <w:pPr>
        <w:pStyle w:val="CommentText"/>
      </w:pPr>
      <w:r>
        <w:rPr>
          <w:rStyle w:val="CommentReference"/>
        </w:rPr>
        <w:annotationRef/>
      </w:r>
      <w:r>
        <w:t>World Wide Web</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3255C"/>
    <w:multiLevelType w:val="hybridMultilevel"/>
    <w:tmpl w:val="F02A1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24285C"/>
    <w:multiLevelType w:val="hybridMultilevel"/>
    <w:tmpl w:val="382A07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213B7E"/>
    <w:multiLevelType w:val="hybridMultilevel"/>
    <w:tmpl w:val="2A9862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F0740A"/>
    <w:multiLevelType w:val="hybridMultilevel"/>
    <w:tmpl w:val="0BCE5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E45CB3"/>
    <w:multiLevelType w:val="hybridMultilevel"/>
    <w:tmpl w:val="13A86A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1AB021C"/>
    <w:multiLevelType w:val="hybridMultilevel"/>
    <w:tmpl w:val="37400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2430E8"/>
    <w:multiLevelType w:val="hybridMultilevel"/>
    <w:tmpl w:val="70B2D764"/>
    <w:lvl w:ilvl="0" w:tplc="00ECC2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65B58C8"/>
    <w:multiLevelType w:val="hybridMultilevel"/>
    <w:tmpl w:val="2FBA719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662D03"/>
    <w:multiLevelType w:val="hybridMultilevel"/>
    <w:tmpl w:val="93AE01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E2D2D7B"/>
    <w:multiLevelType w:val="hybridMultilevel"/>
    <w:tmpl w:val="0E1A3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9E6CDD"/>
    <w:multiLevelType w:val="hybridMultilevel"/>
    <w:tmpl w:val="831AD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7"/>
  </w:num>
  <w:num w:numId="4">
    <w:abstractNumId w:val="9"/>
  </w:num>
  <w:num w:numId="5">
    <w:abstractNumId w:val="3"/>
  </w:num>
  <w:num w:numId="6">
    <w:abstractNumId w:val="5"/>
  </w:num>
  <w:num w:numId="7">
    <w:abstractNumId w:val="4"/>
  </w:num>
  <w:num w:numId="8">
    <w:abstractNumId w:val="1"/>
  </w:num>
  <w:num w:numId="9">
    <w:abstractNumId w:val="0"/>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trackRevisions/>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6621"/>
    <w:rsid w:val="0001474A"/>
    <w:rsid w:val="000668A8"/>
    <w:rsid w:val="00084407"/>
    <w:rsid w:val="0008760C"/>
    <w:rsid w:val="000C02C7"/>
    <w:rsid w:val="000E2C52"/>
    <w:rsid w:val="000E65EE"/>
    <w:rsid w:val="001009A3"/>
    <w:rsid w:val="00125385"/>
    <w:rsid w:val="0016396A"/>
    <w:rsid w:val="0016572C"/>
    <w:rsid w:val="001805D4"/>
    <w:rsid w:val="00184459"/>
    <w:rsid w:val="001848F8"/>
    <w:rsid w:val="00186730"/>
    <w:rsid w:val="001A60A2"/>
    <w:rsid w:val="001F66A2"/>
    <w:rsid w:val="00202B74"/>
    <w:rsid w:val="0021465E"/>
    <w:rsid w:val="00233501"/>
    <w:rsid w:val="00251221"/>
    <w:rsid w:val="00253B3C"/>
    <w:rsid w:val="00260DA7"/>
    <w:rsid w:val="002A478B"/>
    <w:rsid w:val="002B25FD"/>
    <w:rsid w:val="002D05C9"/>
    <w:rsid w:val="002E23F6"/>
    <w:rsid w:val="002F2225"/>
    <w:rsid w:val="00340E48"/>
    <w:rsid w:val="003439E8"/>
    <w:rsid w:val="003D3A9E"/>
    <w:rsid w:val="003E6918"/>
    <w:rsid w:val="003F2883"/>
    <w:rsid w:val="00422777"/>
    <w:rsid w:val="0043673E"/>
    <w:rsid w:val="00457919"/>
    <w:rsid w:val="004B0C2A"/>
    <w:rsid w:val="004B5C02"/>
    <w:rsid w:val="004C0E21"/>
    <w:rsid w:val="004E6621"/>
    <w:rsid w:val="004F1305"/>
    <w:rsid w:val="00513D14"/>
    <w:rsid w:val="00517F2A"/>
    <w:rsid w:val="00520070"/>
    <w:rsid w:val="005240EB"/>
    <w:rsid w:val="0058290A"/>
    <w:rsid w:val="005B3B8E"/>
    <w:rsid w:val="005B3D0D"/>
    <w:rsid w:val="005B4BCB"/>
    <w:rsid w:val="005D7713"/>
    <w:rsid w:val="005E0128"/>
    <w:rsid w:val="005E4748"/>
    <w:rsid w:val="005E4AD3"/>
    <w:rsid w:val="005F65C9"/>
    <w:rsid w:val="006630EC"/>
    <w:rsid w:val="0068594A"/>
    <w:rsid w:val="006A1DED"/>
    <w:rsid w:val="00700D2B"/>
    <w:rsid w:val="00713D4E"/>
    <w:rsid w:val="007227B1"/>
    <w:rsid w:val="00756106"/>
    <w:rsid w:val="00762968"/>
    <w:rsid w:val="007C4B67"/>
    <w:rsid w:val="007C7F46"/>
    <w:rsid w:val="007E23C4"/>
    <w:rsid w:val="007E5A6F"/>
    <w:rsid w:val="00802205"/>
    <w:rsid w:val="00817073"/>
    <w:rsid w:val="00840E91"/>
    <w:rsid w:val="008437CC"/>
    <w:rsid w:val="00862FC0"/>
    <w:rsid w:val="008775DF"/>
    <w:rsid w:val="00881CF7"/>
    <w:rsid w:val="00883A60"/>
    <w:rsid w:val="008A1076"/>
    <w:rsid w:val="008A5E13"/>
    <w:rsid w:val="008B6544"/>
    <w:rsid w:val="0090140A"/>
    <w:rsid w:val="00933756"/>
    <w:rsid w:val="00951C75"/>
    <w:rsid w:val="009552D4"/>
    <w:rsid w:val="00962767"/>
    <w:rsid w:val="00975EEC"/>
    <w:rsid w:val="0098357E"/>
    <w:rsid w:val="009B0123"/>
    <w:rsid w:val="009C5FB6"/>
    <w:rsid w:val="009C7817"/>
    <w:rsid w:val="009E29C4"/>
    <w:rsid w:val="009F4E5A"/>
    <w:rsid w:val="00A10EA8"/>
    <w:rsid w:val="00A14002"/>
    <w:rsid w:val="00A468E6"/>
    <w:rsid w:val="00A508FD"/>
    <w:rsid w:val="00A653AE"/>
    <w:rsid w:val="00AB1533"/>
    <w:rsid w:val="00AD253B"/>
    <w:rsid w:val="00AF6C35"/>
    <w:rsid w:val="00B70C29"/>
    <w:rsid w:val="00B72F8D"/>
    <w:rsid w:val="00B92B33"/>
    <w:rsid w:val="00B93B7E"/>
    <w:rsid w:val="00B9658D"/>
    <w:rsid w:val="00B974D0"/>
    <w:rsid w:val="00BB06C3"/>
    <w:rsid w:val="00BD7AC9"/>
    <w:rsid w:val="00BD7D66"/>
    <w:rsid w:val="00BE557A"/>
    <w:rsid w:val="00C50287"/>
    <w:rsid w:val="00C66942"/>
    <w:rsid w:val="00C76A71"/>
    <w:rsid w:val="00C77684"/>
    <w:rsid w:val="00C82A10"/>
    <w:rsid w:val="00C938BC"/>
    <w:rsid w:val="00CB18CA"/>
    <w:rsid w:val="00CC6D48"/>
    <w:rsid w:val="00CD4D2B"/>
    <w:rsid w:val="00CE4E24"/>
    <w:rsid w:val="00D10B68"/>
    <w:rsid w:val="00D111CA"/>
    <w:rsid w:val="00D222A2"/>
    <w:rsid w:val="00D237E3"/>
    <w:rsid w:val="00D25D83"/>
    <w:rsid w:val="00D26538"/>
    <w:rsid w:val="00D44736"/>
    <w:rsid w:val="00D469B1"/>
    <w:rsid w:val="00D57948"/>
    <w:rsid w:val="00D66B19"/>
    <w:rsid w:val="00DB36C3"/>
    <w:rsid w:val="00DC46A6"/>
    <w:rsid w:val="00DD3BAA"/>
    <w:rsid w:val="00DE733C"/>
    <w:rsid w:val="00E07766"/>
    <w:rsid w:val="00E11B39"/>
    <w:rsid w:val="00E24AA7"/>
    <w:rsid w:val="00E75BC0"/>
    <w:rsid w:val="00E84A04"/>
    <w:rsid w:val="00EA6894"/>
    <w:rsid w:val="00EE337C"/>
    <w:rsid w:val="00EE6918"/>
    <w:rsid w:val="00F36EDD"/>
    <w:rsid w:val="00F63788"/>
    <w:rsid w:val="00F66B20"/>
    <w:rsid w:val="00F75AF2"/>
    <w:rsid w:val="00FC04B9"/>
    <w:rsid w:val="00FC483A"/>
    <w:rsid w:val="00FD7FA9"/>
    <w:rsid w:val="00FF3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290A"/>
    <w:pPr>
      <w:keepNext/>
      <w:keepLines/>
      <w:tabs>
        <w:tab w:val="left" w:pos="450"/>
        <w:tab w:val="center" w:pos="5400"/>
      </w:tabs>
      <w:spacing w:before="480" w:after="0"/>
      <w:ind w:left="630" w:hanging="450"/>
      <w:outlineLvl w:val="0"/>
    </w:pPr>
    <w:rPr>
      <w:rFonts w:asciiTheme="majorHAnsi" w:eastAsiaTheme="majorEastAsia" w:hAnsiTheme="majorHAnsi" w:cstheme="minorHAnsi"/>
      <w:b/>
      <w:noProof/>
      <w:color w:val="365F91" w:themeColor="accent1" w:themeShade="BF"/>
      <w:sz w:val="32"/>
      <w:szCs w:val="32"/>
    </w:rPr>
  </w:style>
  <w:style w:type="paragraph" w:styleId="Heading2">
    <w:name w:val="heading 2"/>
    <w:basedOn w:val="Normal"/>
    <w:next w:val="Normal"/>
    <w:link w:val="Heading2Char1"/>
    <w:uiPriority w:val="9"/>
    <w:unhideWhenUsed/>
    <w:qFormat/>
    <w:rsid w:val="00E75B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E2C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6621"/>
    <w:pPr>
      <w:ind w:left="720"/>
      <w:contextualSpacing/>
    </w:pPr>
  </w:style>
  <w:style w:type="character" w:styleId="Hyperlink">
    <w:name w:val="Hyperlink"/>
    <w:basedOn w:val="DefaultParagraphFont"/>
    <w:uiPriority w:val="99"/>
    <w:unhideWhenUsed/>
    <w:rsid w:val="004E6621"/>
    <w:rPr>
      <w:color w:val="0000FF" w:themeColor="hyperlink"/>
      <w:u w:val="single"/>
    </w:rPr>
  </w:style>
  <w:style w:type="paragraph" w:styleId="BalloonText">
    <w:name w:val="Balloon Text"/>
    <w:basedOn w:val="Normal"/>
    <w:link w:val="BalloonTextChar"/>
    <w:uiPriority w:val="99"/>
    <w:semiHidden/>
    <w:unhideWhenUsed/>
    <w:rsid w:val="00D66B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B19"/>
    <w:rPr>
      <w:rFonts w:ascii="Tahoma" w:hAnsi="Tahoma" w:cs="Tahoma"/>
      <w:sz w:val="16"/>
      <w:szCs w:val="16"/>
    </w:rPr>
  </w:style>
  <w:style w:type="character" w:customStyle="1" w:styleId="Heading1Char">
    <w:name w:val="Heading 1 Char"/>
    <w:basedOn w:val="DefaultParagraphFont"/>
    <w:link w:val="Heading1"/>
    <w:uiPriority w:val="9"/>
    <w:rsid w:val="0058290A"/>
    <w:rPr>
      <w:rFonts w:asciiTheme="majorHAnsi" w:eastAsiaTheme="majorEastAsia" w:hAnsiTheme="majorHAnsi" w:cstheme="minorHAnsi"/>
      <w:b/>
      <w:noProof/>
      <w:color w:val="365F91" w:themeColor="accent1" w:themeShade="BF"/>
      <w:sz w:val="32"/>
      <w:szCs w:val="32"/>
    </w:rPr>
  </w:style>
  <w:style w:type="character" w:customStyle="1" w:styleId="Heading2Char">
    <w:name w:val="Heading 2 Char"/>
    <w:basedOn w:val="DefaultParagraphFont"/>
    <w:uiPriority w:val="9"/>
    <w:rsid w:val="00E75BC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81CF7"/>
    <w:pPr>
      <w:outlineLvl w:val="9"/>
    </w:pPr>
    <w:rPr>
      <w:lang w:eastAsia="ja-JP"/>
    </w:rPr>
  </w:style>
  <w:style w:type="paragraph" w:styleId="TOC1">
    <w:name w:val="toc 1"/>
    <w:basedOn w:val="Normal"/>
    <w:next w:val="Normal"/>
    <w:autoRedefine/>
    <w:uiPriority w:val="39"/>
    <w:unhideWhenUsed/>
    <w:rsid w:val="00881CF7"/>
    <w:pPr>
      <w:spacing w:after="100"/>
    </w:pPr>
  </w:style>
  <w:style w:type="paragraph" w:styleId="TOC2">
    <w:name w:val="toc 2"/>
    <w:basedOn w:val="Normal"/>
    <w:next w:val="Normal"/>
    <w:autoRedefine/>
    <w:uiPriority w:val="39"/>
    <w:unhideWhenUsed/>
    <w:rsid w:val="00881CF7"/>
    <w:pPr>
      <w:spacing w:after="100"/>
      <w:ind w:left="220"/>
    </w:pPr>
  </w:style>
  <w:style w:type="paragraph" w:styleId="Title">
    <w:name w:val="Title"/>
    <w:basedOn w:val="Normal"/>
    <w:next w:val="Normal"/>
    <w:link w:val="TitleChar"/>
    <w:uiPriority w:val="10"/>
    <w:qFormat/>
    <w:rsid w:val="00881CF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881CF7"/>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881CF7"/>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881CF7"/>
    <w:rPr>
      <w:rFonts w:asciiTheme="majorHAnsi" w:eastAsiaTheme="majorEastAsia" w:hAnsiTheme="majorHAnsi" w:cstheme="majorBidi"/>
      <w:i/>
      <w:iCs/>
      <w:color w:val="4F81BD" w:themeColor="accent1"/>
      <w:spacing w:val="15"/>
      <w:sz w:val="24"/>
      <w:szCs w:val="24"/>
      <w:lang w:eastAsia="ja-JP"/>
    </w:rPr>
  </w:style>
  <w:style w:type="character" w:styleId="CommentReference">
    <w:name w:val="annotation reference"/>
    <w:basedOn w:val="DefaultParagraphFont"/>
    <w:uiPriority w:val="99"/>
    <w:semiHidden/>
    <w:unhideWhenUsed/>
    <w:rsid w:val="00F75AF2"/>
    <w:rPr>
      <w:sz w:val="16"/>
      <w:szCs w:val="16"/>
    </w:rPr>
  </w:style>
  <w:style w:type="paragraph" w:styleId="CommentText">
    <w:name w:val="annotation text"/>
    <w:basedOn w:val="Normal"/>
    <w:link w:val="CommentTextChar"/>
    <w:uiPriority w:val="99"/>
    <w:semiHidden/>
    <w:unhideWhenUsed/>
    <w:rsid w:val="00F75AF2"/>
    <w:pPr>
      <w:spacing w:line="240" w:lineRule="auto"/>
    </w:pPr>
    <w:rPr>
      <w:sz w:val="20"/>
      <w:szCs w:val="20"/>
    </w:rPr>
  </w:style>
  <w:style w:type="character" w:customStyle="1" w:styleId="CommentTextChar">
    <w:name w:val="Comment Text Char"/>
    <w:basedOn w:val="DefaultParagraphFont"/>
    <w:link w:val="CommentText"/>
    <w:uiPriority w:val="99"/>
    <w:semiHidden/>
    <w:rsid w:val="00F75AF2"/>
    <w:rPr>
      <w:sz w:val="20"/>
      <w:szCs w:val="20"/>
    </w:rPr>
  </w:style>
  <w:style w:type="paragraph" w:styleId="CommentSubject">
    <w:name w:val="annotation subject"/>
    <w:basedOn w:val="CommentText"/>
    <w:next w:val="CommentText"/>
    <w:link w:val="CommentSubjectChar"/>
    <w:uiPriority w:val="99"/>
    <w:semiHidden/>
    <w:unhideWhenUsed/>
    <w:rsid w:val="00F75AF2"/>
    <w:rPr>
      <w:b/>
      <w:bCs/>
    </w:rPr>
  </w:style>
  <w:style w:type="character" w:customStyle="1" w:styleId="CommentSubjectChar">
    <w:name w:val="Comment Subject Char"/>
    <w:basedOn w:val="CommentTextChar"/>
    <w:link w:val="CommentSubject"/>
    <w:uiPriority w:val="99"/>
    <w:semiHidden/>
    <w:rsid w:val="00F75AF2"/>
    <w:rPr>
      <w:b/>
      <w:bCs/>
      <w:sz w:val="20"/>
      <w:szCs w:val="20"/>
    </w:rPr>
  </w:style>
  <w:style w:type="character" w:customStyle="1" w:styleId="Heading3Char">
    <w:name w:val="Heading 3 Char"/>
    <w:basedOn w:val="DefaultParagraphFont"/>
    <w:link w:val="Heading3"/>
    <w:uiPriority w:val="9"/>
    <w:semiHidden/>
    <w:rsid w:val="000E2C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9E29C4"/>
    <w:pPr>
      <w:spacing w:after="100"/>
      <w:ind w:left="440"/>
    </w:pPr>
  </w:style>
  <w:style w:type="paragraph" w:styleId="Caption">
    <w:name w:val="caption"/>
    <w:basedOn w:val="Normal"/>
    <w:next w:val="Normal"/>
    <w:uiPriority w:val="35"/>
    <w:unhideWhenUsed/>
    <w:qFormat/>
    <w:rsid w:val="002A478B"/>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5E4AD3"/>
    <w:rPr>
      <w:color w:val="800080" w:themeColor="followedHyperlink"/>
      <w:u w:val="single"/>
    </w:rPr>
  </w:style>
  <w:style w:type="character" w:customStyle="1" w:styleId="Heading2Char1">
    <w:name w:val="Heading 2 Char1"/>
    <w:basedOn w:val="DefaultParagraphFont"/>
    <w:link w:val="Heading2"/>
    <w:uiPriority w:val="9"/>
    <w:rsid w:val="00E75BC0"/>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8290A"/>
    <w:pPr>
      <w:keepNext/>
      <w:keepLines/>
      <w:tabs>
        <w:tab w:val="left" w:pos="450"/>
        <w:tab w:val="center" w:pos="5400"/>
      </w:tabs>
      <w:spacing w:before="480" w:after="0"/>
      <w:ind w:left="630" w:hanging="450"/>
      <w:outlineLvl w:val="0"/>
    </w:pPr>
    <w:rPr>
      <w:rFonts w:asciiTheme="majorHAnsi" w:eastAsiaTheme="majorEastAsia" w:hAnsiTheme="majorHAnsi" w:cstheme="minorHAnsi"/>
      <w:b/>
      <w:noProof/>
      <w:color w:val="365F91" w:themeColor="accent1" w:themeShade="BF"/>
      <w:sz w:val="32"/>
      <w:szCs w:val="32"/>
    </w:rPr>
  </w:style>
  <w:style w:type="paragraph" w:styleId="Heading2">
    <w:name w:val="heading 2"/>
    <w:basedOn w:val="Normal"/>
    <w:next w:val="Normal"/>
    <w:link w:val="Heading2Char1"/>
    <w:uiPriority w:val="9"/>
    <w:unhideWhenUsed/>
    <w:qFormat/>
    <w:rsid w:val="00E75B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E2C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6621"/>
    <w:pPr>
      <w:ind w:left="720"/>
      <w:contextualSpacing/>
    </w:pPr>
  </w:style>
  <w:style w:type="character" w:styleId="Hyperlink">
    <w:name w:val="Hyperlink"/>
    <w:basedOn w:val="DefaultParagraphFont"/>
    <w:uiPriority w:val="99"/>
    <w:unhideWhenUsed/>
    <w:rsid w:val="004E6621"/>
    <w:rPr>
      <w:color w:val="0000FF" w:themeColor="hyperlink"/>
      <w:u w:val="single"/>
    </w:rPr>
  </w:style>
  <w:style w:type="paragraph" w:styleId="BalloonText">
    <w:name w:val="Balloon Text"/>
    <w:basedOn w:val="Normal"/>
    <w:link w:val="BalloonTextChar"/>
    <w:uiPriority w:val="99"/>
    <w:semiHidden/>
    <w:unhideWhenUsed/>
    <w:rsid w:val="00D66B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B19"/>
    <w:rPr>
      <w:rFonts w:ascii="Tahoma" w:hAnsi="Tahoma" w:cs="Tahoma"/>
      <w:sz w:val="16"/>
      <w:szCs w:val="16"/>
    </w:rPr>
  </w:style>
  <w:style w:type="character" w:customStyle="1" w:styleId="Heading1Char">
    <w:name w:val="Heading 1 Char"/>
    <w:basedOn w:val="DefaultParagraphFont"/>
    <w:link w:val="Heading1"/>
    <w:uiPriority w:val="9"/>
    <w:rsid w:val="0058290A"/>
    <w:rPr>
      <w:rFonts w:asciiTheme="majorHAnsi" w:eastAsiaTheme="majorEastAsia" w:hAnsiTheme="majorHAnsi" w:cstheme="minorHAnsi"/>
      <w:b/>
      <w:noProof/>
      <w:color w:val="365F91" w:themeColor="accent1" w:themeShade="BF"/>
      <w:sz w:val="32"/>
      <w:szCs w:val="32"/>
    </w:rPr>
  </w:style>
  <w:style w:type="character" w:customStyle="1" w:styleId="Heading2Char">
    <w:name w:val="Heading 2 Char"/>
    <w:basedOn w:val="DefaultParagraphFont"/>
    <w:uiPriority w:val="9"/>
    <w:rsid w:val="00E75BC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81CF7"/>
    <w:pPr>
      <w:outlineLvl w:val="9"/>
    </w:pPr>
    <w:rPr>
      <w:lang w:eastAsia="ja-JP"/>
    </w:rPr>
  </w:style>
  <w:style w:type="paragraph" w:styleId="TOC1">
    <w:name w:val="toc 1"/>
    <w:basedOn w:val="Normal"/>
    <w:next w:val="Normal"/>
    <w:autoRedefine/>
    <w:uiPriority w:val="39"/>
    <w:unhideWhenUsed/>
    <w:rsid w:val="00881CF7"/>
    <w:pPr>
      <w:spacing w:after="100"/>
    </w:pPr>
  </w:style>
  <w:style w:type="paragraph" w:styleId="TOC2">
    <w:name w:val="toc 2"/>
    <w:basedOn w:val="Normal"/>
    <w:next w:val="Normal"/>
    <w:autoRedefine/>
    <w:uiPriority w:val="39"/>
    <w:unhideWhenUsed/>
    <w:rsid w:val="00881CF7"/>
    <w:pPr>
      <w:spacing w:after="100"/>
      <w:ind w:left="220"/>
    </w:pPr>
  </w:style>
  <w:style w:type="paragraph" w:styleId="Title">
    <w:name w:val="Title"/>
    <w:basedOn w:val="Normal"/>
    <w:next w:val="Normal"/>
    <w:link w:val="TitleChar"/>
    <w:uiPriority w:val="10"/>
    <w:qFormat/>
    <w:rsid w:val="00881CF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881CF7"/>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881CF7"/>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881CF7"/>
    <w:rPr>
      <w:rFonts w:asciiTheme="majorHAnsi" w:eastAsiaTheme="majorEastAsia" w:hAnsiTheme="majorHAnsi" w:cstheme="majorBidi"/>
      <w:i/>
      <w:iCs/>
      <w:color w:val="4F81BD" w:themeColor="accent1"/>
      <w:spacing w:val="15"/>
      <w:sz w:val="24"/>
      <w:szCs w:val="24"/>
      <w:lang w:eastAsia="ja-JP"/>
    </w:rPr>
  </w:style>
  <w:style w:type="character" w:styleId="CommentReference">
    <w:name w:val="annotation reference"/>
    <w:basedOn w:val="DefaultParagraphFont"/>
    <w:uiPriority w:val="99"/>
    <w:semiHidden/>
    <w:unhideWhenUsed/>
    <w:rsid w:val="00F75AF2"/>
    <w:rPr>
      <w:sz w:val="16"/>
      <w:szCs w:val="16"/>
    </w:rPr>
  </w:style>
  <w:style w:type="paragraph" w:styleId="CommentText">
    <w:name w:val="annotation text"/>
    <w:basedOn w:val="Normal"/>
    <w:link w:val="CommentTextChar"/>
    <w:uiPriority w:val="99"/>
    <w:semiHidden/>
    <w:unhideWhenUsed/>
    <w:rsid w:val="00F75AF2"/>
    <w:pPr>
      <w:spacing w:line="240" w:lineRule="auto"/>
    </w:pPr>
    <w:rPr>
      <w:sz w:val="20"/>
      <w:szCs w:val="20"/>
    </w:rPr>
  </w:style>
  <w:style w:type="character" w:customStyle="1" w:styleId="CommentTextChar">
    <w:name w:val="Comment Text Char"/>
    <w:basedOn w:val="DefaultParagraphFont"/>
    <w:link w:val="CommentText"/>
    <w:uiPriority w:val="99"/>
    <w:semiHidden/>
    <w:rsid w:val="00F75AF2"/>
    <w:rPr>
      <w:sz w:val="20"/>
      <w:szCs w:val="20"/>
    </w:rPr>
  </w:style>
  <w:style w:type="paragraph" w:styleId="CommentSubject">
    <w:name w:val="annotation subject"/>
    <w:basedOn w:val="CommentText"/>
    <w:next w:val="CommentText"/>
    <w:link w:val="CommentSubjectChar"/>
    <w:uiPriority w:val="99"/>
    <w:semiHidden/>
    <w:unhideWhenUsed/>
    <w:rsid w:val="00F75AF2"/>
    <w:rPr>
      <w:b/>
      <w:bCs/>
    </w:rPr>
  </w:style>
  <w:style w:type="character" w:customStyle="1" w:styleId="CommentSubjectChar">
    <w:name w:val="Comment Subject Char"/>
    <w:basedOn w:val="CommentTextChar"/>
    <w:link w:val="CommentSubject"/>
    <w:uiPriority w:val="99"/>
    <w:semiHidden/>
    <w:rsid w:val="00F75AF2"/>
    <w:rPr>
      <w:b/>
      <w:bCs/>
      <w:sz w:val="20"/>
      <w:szCs w:val="20"/>
    </w:rPr>
  </w:style>
  <w:style w:type="character" w:customStyle="1" w:styleId="Heading3Char">
    <w:name w:val="Heading 3 Char"/>
    <w:basedOn w:val="DefaultParagraphFont"/>
    <w:link w:val="Heading3"/>
    <w:uiPriority w:val="9"/>
    <w:semiHidden/>
    <w:rsid w:val="000E2C5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9E29C4"/>
    <w:pPr>
      <w:spacing w:after="100"/>
      <w:ind w:left="440"/>
    </w:pPr>
  </w:style>
  <w:style w:type="paragraph" w:styleId="Caption">
    <w:name w:val="caption"/>
    <w:basedOn w:val="Normal"/>
    <w:next w:val="Normal"/>
    <w:uiPriority w:val="35"/>
    <w:unhideWhenUsed/>
    <w:qFormat/>
    <w:rsid w:val="002A478B"/>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5E4AD3"/>
    <w:rPr>
      <w:color w:val="800080" w:themeColor="followedHyperlink"/>
      <w:u w:val="single"/>
    </w:rPr>
  </w:style>
  <w:style w:type="character" w:customStyle="1" w:styleId="Heading2Char1">
    <w:name w:val="Heading 2 Char1"/>
    <w:basedOn w:val="DefaultParagraphFont"/>
    <w:link w:val="Heading2"/>
    <w:uiPriority w:val="9"/>
    <w:rsid w:val="00E75BC0"/>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usgin.org/" TargetMode="External"/><Relationship Id="rId18" Type="http://schemas.openxmlformats.org/officeDocument/2006/relationships/hyperlink" Target="http://usgin.org/content/glossary" TargetMode="External"/><Relationship Id="rId26"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webSettings" Target="webSettings.xml"/><Relationship Id="rId12" Type="http://schemas.openxmlformats.org/officeDocument/2006/relationships/hyperlink" Target="http://schemas.usgin.org/schemas/" TargetMode="External"/><Relationship Id="rId17" Type="http://schemas.openxmlformats.org/officeDocument/2006/relationships/hyperlink" Target="http://usgin.org/content/glossary" TargetMode="External"/><Relationship Id="rId25"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hyperlink" Target="http://usgin.org/content/glossary" TargetMode="External"/><Relationship Id="rId20" Type="http://schemas.openxmlformats.org/officeDocument/2006/relationships/image" Target="media/image3.png"/><Relationship Id="rId29" Type="http://schemas.openxmlformats.org/officeDocument/2006/relationships/hyperlink" Target="mailto:celia.coleman@azgs.az.gov"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stategeothermaldata.org/data_delivery/content_model_templates" TargetMode="External"/><Relationship Id="rId24" Type="http://schemas.openxmlformats.org/officeDocument/2006/relationships/image" Target="media/image6.png"/><Relationship Id="rId5" Type="http://schemas.microsoft.com/office/2007/relationships/stylesWithEffects" Target="stylesWithEffects.xml"/><Relationship Id="rId15" Type="http://schemas.openxmlformats.org/officeDocument/2006/relationships/hyperlink" Target="http://schemas.usgin.org/schemas/"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comments" Target="comments.xml"/><Relationship Id="rId19" Type="http://schemas.openxmlformats.org/officeDocument/2006/relationships/hyperlink" Target="http://usgin.org/content/xml-tutorial/" TargetMode="Externa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yperlink" Target="http://schemas.usgin.org/schemas/" TargetMode="External"/><Relationship Id="rId22" Type="http://schemas.openxmlformats.org/officeDocument/2006/relationships/hyperlink" Target="http://usgin.org/content/glossary" TargetMode="External"/><Relationship Id="rId27" Type="http://schemas.openxmlformats.org/officeDocument/2006/relationships/image" Target="media/image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6A13AE-5968-43A1-A4AF-E5240388E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9</Pages>
  <Words>2589</Words>
  <Characters>14761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Arizona Geological Survey</Company>
  <LinksUpToDate>false</LinksUpToDate>
  <CharactersWithSpaces>17316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Validation of XML data interchange documents with normative schemas using free, open-source software (XML Explorer)</dc:subject>
  <dc:creator>Celia Coleman</dc:creator>
  <cp:lastModifiedBy>Stephen M Richard</cp:lastModifiedBy>
  <cp:revision>2</cp:revision>
  <dcterms:created xsi:type="dcterms:W3CDTF">2012-03-03T00:14:00Z</dcterms:created>
  <dcterms:modified xsi:type="dcterms:W3CDTF">2012-03-24T03:30:00Z</dcterms:modified>
</cp:coreProperties>
</file>